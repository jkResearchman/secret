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F388B" w:rsidRDefault="00F25896" w:rsidP="0002064F">
      <w:bookmarkStart w:id="0" w:name="_top"/>
      <w:bookmarkEnd w:id="0"/>
      <w:r>
        <w:t xml:space="preserve">                   </w:t>
      </w:r>
    </w:p>
    <w:p w:rsidR="004F388B" w:rsidRDefault="004F388B" w:rsidP="0002064F"/>
    <w:p w:rsidR="004F388B" w:rsidRPr="00034809" w:rsidRDefault="004F388B" w:rsidP="0002064F">
      <w:pPr>
        <w:rPr>
          <w:sz w:val="28"/>
        </w:rPr>
      </w:pPr>
    </w:p>
    <w:p w:rsidR="004F388B" w:rsidRPr="00034809" w:rsidRDefault="00034809" w:rsidP="0002064F">
      <w:pPr>
        <w:rPr>
          <w:sz w:val="28"/>
        </w:rPr>
      </w:pPr>
      <w:r>
        <w:rPr>
          <w:sz w:val="28"/>
        </w:rPr>
        <w:t xml:space="preserve">                                    </w:t>
      </w:r>
      <w:r w:rsidRPr="00034809">
        <w:rPr>
          <w:sz w:val="28"/>
        </w:rPr>
        <w:t>Report</w:t>
      </w:r>
    </w:p>
    <w:p w:rsidR="00034809" w:rsidRDefault="00034809" w:rsidP="0002064F">
      <w:pPr>
        <w:rPr>
          <w:b/>
          <w:i/>
        </w:rPr>
      </w:pPr>
      <w:r>
        <w:t xml:space="preserve">                                        </w:t>
      </w:r>
      <w:r w:rsidR="00F25896">
        <w:rPr>
          <w:b/>
          <w:i/>
        </w:rPr>
        <w:t xml:space="preserve"> </w:t>
      </w:r>
      <w:r>
        <w:rPr>
          <w:b/>
          <w:i/>
        </w:rPr>
        <w:t xml:space="preserve"> </w:t>
      </w:r>
      <w:r w:rsidR="00F25896">
        <w:rPr>
          <w:b/>
          <w:i/>
        </w:rPr>
        <w:t xml:space="preserve"> The Secret Power </w:t>
      </w:r>
      <w:r>
        <w:rPr>
          <w:b/>
          <w:i/>
        </w:rPr>
        <w:t>–</w:t>
      </w:r>
      <w:r w:rsidR="00F25896">
        <w:rPr>
          <w:b/>
          <w:i/>
        </w:rPr>
        <w:t xml:space="preserve"> </w:t>
      </w:r>
    </w:p>
    <w:p w:rsidR="004F388B" w:rsidRPr="00034809" w:rsidRDefault="00034809" w:rsidP="0002064F">
      <w:r>
        <w:rPr>
          <w:b/>
          <w:i/>
        </w:rPr>
        <w:t xml:space="preserve"> </w:t>
      </w:r>
      <w:r>
        <w:rPr>
          <w:b/>
          <w:i/>
        </w:rPr>
        <w:tab/>
      </w:r>
      <w:r>
        <w:rPr>
          <w:b/>
          <w:i/>
        </w:rPr>
        <w:tab/>
      </w:r>
      <w:r>
        <w:rPr>
          <w:b/>
          <w:i/>
        </w:rPr>
        <w:tab/>
      </w:r>
      <w:r>
        <w:rPr>
          <w:b/>
          <w:i/>
        </w:rPr>
        <w:tab/>
      </w:r>
      <w:r>
        <w:rPr>
          <w:b/>
          <w:i/>
        </w:rPr>
        <w:tab/>
      </w:r>
      <w:r w:rsidR="00F25896">
        <w:rPr>
          <w:b/>
          <w:i/>
        </w:rPr>
        <w:t xml:space="preserve">Anonymous </w:t>
      </w:r>
      <w:r>
        <w:rPr>
          <w:b/>
          <w:i/>
        </w:rPr>
        <w:t>Community</w:t>
      </w:r>
      <w:r w:rsidR="00F25896">
        <w:rPr>
          <w:b/>
        </w:rPr>
        <w:t xml:space="preserve">   </w:t>
      </w:r>
    </w:p>
    <w:p w:rsidR="004F388B" w:rsidRDefault="00F25896" w:rsidP="0002064F">
      <w:pPr>
        <w:rPr>
          <w:b/>
        </w:rPr>
      </w:pPr>
      <w:r>
        <w:rPr>
          <w:b/>
        </w:rPr>
        <w:t xml:space="preserve">   </w:t>
      </w:r>
    </w:p>
    <w:p w:rsidR="00034809" w:rsidRDefault="00034809" w:rsidP="0002064F">
      <w:pPr>
        <w:rPr>
          <w:b/>
        </w:rPr>
      </w:pPr>
      <w:r>
        <w:t xml:space="preserve">                                                          </w:t>
      </w:r>
      <w:r w:rsidR="00F25896">
        <w:t>Submitted By</w:t>
      </w:r>
      <w:r>
        <w:t>:</w:t>
      </w:r>
      <w:r w:rsidRPr="00034809">
        <w:rPr>
          <w:b/>
        </w:rPr>
        <w:t xml:space="preserve"> </w:t>
      </w:r>
      <w:r>
        <w:rPr>
          <w:b/>
        </w:rPr>
        <w:t>Juned</w:t>
      </w:r>
    </w:p>
    <w:p w:rsidR="004F388B" w:rsidRDefault="00034809" w:rsidP="0002064F">
      <w:r>
        <w:t xml:space="preserve"> </w:t>
      </w:r>
    </w:p>
    <w:p w:rsidR="004F388B" w:rsidRDefault="004F388B" w:rsidP="0002064F"/>
    <w:p w:rsidR="004F388B" w:rsidRDefault="004F388B" w:rsidP="0002064F">
      <w:pPr>
        <w:rPr>
          <w:b/>
        </w:rPr>
      </w:pPr>
    </w:p>
    <w:p w:rsidR="004F388B" w:rsidRDefault="004F388B" w:rsidP="0002064F">
      <w:pPr>
        <w:rPr>
          <w:b/>
          <w:sz w:val="24"/>
          <w:szCs w:val="24"/>
        </w:rPr>
      </w:pPr>
    </w:p>
    <w:p w:rsidR="004F388B" w:rsidRPr="00034809" w:rsidRDefault="00034809" w:rsidP="0002064F">
      <w:r>
        <w:t>F</w:t>
      </w:r>
      <w:r w:rsidR="00F25896">
        <w:t>or the award of the degree</w:t>
      </w:r>
      <w:r>
        <w:t xml:space="preserve"> </w:t>
      </w:r>
      <w:r w:rsidR="00F25896">
        <w:t>of</w:t>
      </w:r>
      <w:r>
        <w:t xml:space="preserve">: </w:t>
      </w:r>
      <w:r w:rsidR="00F25896">
        <w:rPr>
          <w:b/>
          <w:sz w:val="24"/>
          <w:szCs w:val="24"/>
        </w:rPr>
        <w:t>Bachelor of Computer Application</w:t>
      </w:r>
    </w:p>
    <w:p w:rsidR="004F388B" w:rsidRDefault="004F388B" w:rsidP="0002064F">
      <w:pPr>
        <w:rPr>
          <w:b/>
          <w:sz w:val="24"/>
          <w:szCs w:val="24"/>
        </w:rPr>
      </w:pPr>
    </w:p>
    <w:p w:rsidR="004F388B" w:rsidRDefault="004F388B" w:rsidP="0002064F">
      <w:pPr>
        <w:rPr>
          <w:b/>
          <w:sz w:val="24"/>
          <w:szCs w:val="24"/>
        </w:rPr>
      </w:pPr>
    </w:p>
    <w:p w:rsidR="004F388B" w:rsidRDefault="00F25896" w:rsidP="0002064F">
      <w:pPr>
        <w:rPr>
          <w:b/>
          <w:sz w:val="24"/>
          <w:szCs w:val="24"/>
        </w:rPr>
      </w:pPr>
      <w:r>
        <w:rPr>
          <w:noProof/>
        </w:rPr>
        <w:drawing>
          <wp:anchor distT="114300" distB="114300" distL="114300" distR="114300" simplePos="0" relativeHeight="251658240" behindDoc="0" locked="0" layoutInCell="1" hidden="0" allowOverlap="1">
            <wp:simplePos x="0" y="0"/>
            <wp:positionH relativeFrom="column">
              <wp:posOffset>914400</wp:posOffset>
            </wp:positionH>
            <wp:positionV relativeFrom="paragraph">
              <wp:posOffset>247650</wp:posOffset>
            </wp:positionV>
            <wp:extent cx="930357" cy="985838"/>
            <wp:effectExtent l="0" t="0" r="0" b="0"/>
            <wp:wrapNone/>
            <wp:docPr id="5"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8"/>
                    <a:srcRect/>
                    <a:stretch>
                      <a:fillRect/>
                    </a:stretch>
                  </pic:blipFill>
                  <pic:spPr>
                    <a:xfrm>
                      <a:off x="0" y="0"/>
                      <a:ext cx="930357" cy="985838"/>
                    </a:xfrm>
                    <a:prstGeom prst="rect">
                      <a:avLst/>
                    </a:prstGeom>
                    <a:ln/>
                  </pic:spPr>
                </pic:pic>
              </a:graphicData>
            </a:graphic>
          </wp:anchor>
        </w:drawing>
      </w:r>
      <w:r>
        <w:rPr>
          <w:noProof/>
        </w:rPr>
        <w:drawing>
          <wp:anchor distT="114300" distB="114300" distL="114300" distR="114300" simplePos="0" relativeHeight="251659264" behindDoc="1" locked="0" layoutInCell="1" hidden="0" allowOverlap="1">
            <wp:simplePos x="0" y="0"/>
            <wp:positionH relativeFrom="column">
              <wp:posOffset>1200150</wp:posOffset>
            </wp:positionH>
            <wp:positionV relativeFrom="paragraph">
              <wp:posOffset>304800</wp:posOffset>
            </wp:positionV>
            <wp:extent cx="649941" cy="690563"/>
            <wp:effectExtent l="0" t="0" r="0" b="0"/>
            <wp:wrapNone/>
            <wp:docPr id="3"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8"/>
                    <a:srcRect/>
                    <a:stretch>
                      <a:fillRect/>
                    </a:stretch>
                  </pic:blipFill>
                  <pic:spPr>
                    <a:xfrm>
                      <a:off x="0" y="0"/>
                      <a:ext cx="649941" cy="690563"/>
                    </a:xfrm>
                    <a:prstGeom prst="rect">
                      <a:avLst/>
                    </a:prstGeom>
                    <a:ln/>
                  </pic:spPr>
                </pic:pic>
              </a:graphicData>
            </a:graphic>
          </wp:anchor>
        </w:drawing>
      </w:r>
    </w:p>
    <w:p w:rsidR="004F388B" w:rsidRDefault="00F25896" w:rsidP="0002064F">
      <w:pPr>
        <w:rPr>
          <w:b/>
        </w:rPr>
      </w:pPr>
      <w:r>
        <w:t xml:space="preserve">             </w:t>
      </w:r>
      <w:r>
        <w:rPr>
          <w:b/>
        </w:rPr>
        <w:t xml:space="preserve">     </w:t>
      </w:r>
      <w:ins w:id="1" w:author="Arun kumar" w:date="2022-04-15T02:55:00Z">
        <w:r>
          <w:rPr>
            <w:b/>
          </w:rPr>
          <w:t xml:space="preserve">         </w:t>
        </w:r>
      </w:ins>
      <w:r>
        <w:rPr>
          <w:b/>
        </w:rPr>
        <w:t xml:space="preserve">                              Hindu Institute of Management</w:t>
      </w:r>
    </w:p>
    <w:p w:rsidR="004F388B" w:rsidRDefault="00F25896" w:rsidP="0002064F">
      <w:pPr>
        <w:rPr>
          <w:sz w:val="20"/>
          <w:szCs w:val="20"/>
        </w:rPr>
      </w:pPr>
      <w:r>
        <w:rPr>
          <w:sz w:val="20"/>
          <w:szCs w:val="20"/>
        </w:rPr>
        <w:t xml:space="preserve">                                                                Hindu Institute of Management, Near Railway Station Road,</w:t>
      </w:r>
    </w:p>
    <w:p w:rsidR="004F388B" w:rsidRDefault="00F25896" w:rsidP="0002064F">
      <w:pPr>
        <w:rPr>
          <w:sz w:val="20"/>
          <w:szCs w:val="20"/>
        </w:rPr>
      </w:pPr>
      <w:r>
        <w:rPr>
          <w:sz w:val="20"/>
          <w:szCs w:val="20"/>
        </w:rPr>
        <w:t xml:space="preserve">                                                                </w:t>
      </w:r>
      <w:proofErr w:type="spellStart"/>
      <w:r>
        <w:rPr>
          <w:sz w:val="20"/>
          <w:szCs w:val="20"/>
        </w:rPr>
        <w:t>Rohtak</w:t>
      </w:r>
      <w:proofErr w:type="spellEnd"/>
      <w:r>
        <w:rPr>
          <w:sz w:val="20"/>
          <w:szCs w:val="20"/>
        </w:rPr>
        <w:t xml:space="preserve"> Road, </w:t>
      </w:r>
      <w:proofErr w:type="spellStart"/>
      <w:r>
        <w:rPr>
          <w:sz w:val="20"/>
          <w:szCs w:val="20"/>
        </w:rPr>
        <w:t>Sonepat</w:t>
      </w:r>
      <w:proofErr w:type="spellEnd"/>
      <w:r>
        <w:rPr>
          <w:sz w:val="20"/>
          <w:szCs w:val="20"/>
        </w:rPr>
        <w:t xml:space="preserve"> – 131001 Delhi - NCR</w:t>
      </w:r>
    </w:p>
    <w:p w:rsidR="004F388B" w:rsidRDefault="00F25896" w:rsidP="0002064F">
      <w:pPr>
        <w:rPr>
          <w:sz w:val="20"/>
          <w:szCs w:val="20"/>
        </w:rPr>
      </w:pPr>
      <w:r>
        <w:rPr>
          <w:sz w:val="20"/>
          <w:szCs w:val="20"/>
        </w:rPr>
        <w:t xml:space="preserve">                                                                </w:t>
      </w:r>
      <w:proofErr w:type="gramStart"/>
      <w:r>
        <w:rPr>
          <w:sz w:val="20"/>
          <w:szCs w:val="20"/>
        </w:rPr>
        <w:t>Mobile :-</w:t>
      </w:r>
      <w:proofErr w:type="gramEnd"/>
      <w:r>
        <w:rPr>
          <w:sz w:val="20"/>
          <w:szCs w:val="20"/>
        </w:rPr>
        <w:t xml:space="preserve"> 08901440704 , 08901440705</w:t>
      </w:r>
    </w:p>
    <w:p w:rsidR="004F388B" w:rsidRDefault="004F388B" w:rsidP="0002064F"/>
    <w:p w:rsidR="004F388B" w:rsidRDefault="004F388B" w:rsidP="0002064F"/>
    <w:p w:rsidR="00034809" w:rsidRDefault="00034809" w:rsidP="0002064F">
      <w:pPr>
        <w:rPr>
          <w:b/>
          <w:color w:val="073763"/>
          <w:sz w:val="36"/>
          <w:szCs w:val="36"/>
        </w:rPr>
      </w:pPr>
    </w:p>
    <w:p w:rsidR="00034809" w:rsidRDefault="00034809" w:rsidP="0002064F">
      <w:pPr>
        <w:ind w:left="-540"/>
        <w:rPr>
          <w:b/>
          <w:color w:val="073763"/>
          <w:sz w:val="36"/>
          <w:szCs w:val="36"/>
        </w:rPr>
      </w:pPr>
    </w:p>
    <w:p w:rsidR="00034809" w:rsidRDefault="00034809" w:rsidP="0002064F">
      <w:pPr>
        <w:pStyle w:val="Heading3"/>
        <w:shd w:val="clear" w:color="auto" w:fill="FFFFFF"/>
        <w:spacing w:after="450"/>
        <w:rPr>
          <w:rFonts w:ascii="Arial" w:hAnsi="Arial" w:cs="Arial"/>
          <w:color w:val="272626"/>
        </w:rPr>
      </w:pPr>
      <w:r>
        <w:rPr>
          <w:rFonts w:ascii="Arial" w:hAnsi="Arial" w:cs="Arial"/>
          <w:color w:val="272626"/>
        </w:rPr>
        <w:lastRenderedPageBreak/>
        <w:t xml:space="preserve">Ref: </w:t>
      </w:r>
      <w:hyperlink r:id="rId9" w:history="1">
        <w:r w:rsidR="008F7713" w:rsidRPr="000255D4">
          <w:rPr>
            <w:rStyle w:val="Hyperlink"/>
            <w:rFonts w:ascii="Arial" w:hAnsi="Arial" w:cs="Arial"/>
          </w:rPr>
          <w:t>https://indiaclass.com/project-report-index-format/</w:t>
        </w:r>
      </w:hyperlink>
    </w:p>
    <w:p w:rsidR="008F7713" w:rsidRPr="008F7713" w:rsidRDefault="008F7713" w:rsidP="0002064F">
      <w:pPr>
        <w:ind w:left="0"/>
        <w:rPr>
          <w:rFonts w:ascii="Arial" w:hAnsi="Arial" w:cs="Arial"/>
          <w:b/>
          <w:color w:val="272626"/>
          <w:sz w:val="30"/>
          <w:szCs w:val="30"/>
        </w:rPr>
      </w:pPr>
      <w:r w:rsidRPr="008F7713">
        <w:rPr>
          <w:rFonts w:ascii="Arial" w:hAnsi="Arial" w:cs="Arial"/>
          <w:b/>
          <w:color w:val="272626"/>
          <w:sz w:val="30"/>
          <w:szCs w:val="30"/>
        </w:rPr>
        <w:t xml:space="preserve">Chapter 1: </w:t>
      </w:r>
      <w:r>
        <w:rPr>
          <w:rFonts w:ascii="Arial" w:hAnsi="Arial" w:cs="Arial"/>
          <w:b/>
          <w:color w:val="272626"/>
          <w:sz w:val="30"/>
          <w:szCs w:val="30"/>
        </w:rPr>
        <w:t xml:space="preserve"> (Introductory)</w:t>
      </w:r>
    </w:p>
    <w:p w:rsidR="008F7713" w:rsidRPr="008F7713" w:rsidRDefault="008F7713" w:rsidP="0002064F">
      <w:pPr>
        <w:ind w:left="0"/>
      </w:pPr>
    </w:p>
    <w:p w:rsidR="00034809" w:rsidRPr="00D20181" w:rsidRDefault="00034809" w:rsidP="0002064F">
      <w:pPr>
        <w:pStyle w:val="Heading3"/>
        <w:numPr>
          <w:ilvl w:val="0"/>
          <w:numId w:val="7"/>
        </w:numPr>
        <w:shd w:val="clear" w:color="auto" w:fill="FFFFFF"/>
        <w:spacing w:after="450"/>
        <w:rPr>
          <w:rFonts w:ascii="Arial" w:hAnsi="Arial" w:cs="Arial"/>
          <w:color w:val="272626"/>
          <w:sz w:val="28"/>
          <w:shd w:val="clear" w:color="auto" w:fill="FFFFFF"/>
        </w:rPr>
      </w:pPr>
      <w:r w:rsidRPr="00D20181">
        <w:rPr>
          <w:rFonts w:ascii="Arial" w:hAnsi="Arial" w:cs="Arial"/>
          <w:color w:val="272626"/>
          <w:sz w:val="28"/>
        </w:rPr>
        <w:t xml:space="preserve">Executive Summary: </w:t>
      </w:r>
    </w:p>
    <w:p w:rsidR="00D20181" w:rsidRPr="00D20181" w:rsidRDefault="00D20181" w:rsidP="0002064F">
      <w:pPr>
        <w:pStyle w:val="ListParagraph"/>
        <w:numPr>
          <w:ilvl w:val="0"/>
          <w:numId w:val="5"/>
        </w:numPr>
        <w:shd w:val="clear" w:color="auto" w:fill="FFFFFF"/>
        <w:spacing w:before="150" w:line="240" w:lineRule="auto"/>
        <w:rPr>
          <w:rFonts w:ascii="Arial" w:hAnsi="Arial" w:cs="Arial"/>
          <w:color w:val="272626"/>
        </w:rPr>
      </w:pPr>
      <w:r w:rsidRPr="00D20181">
        <w:rPr>
          <w:rStyle w:val="Strong"/>
          <w:rFonts w:ascii="Arial" w:hAnsi="Arial" w:cs="Arial"/>
          <w:color w:val="272626"/>
        </w:rPr>
        <w:t>Introductory</w:t>
      </w:r>
      <w:r w:rsidRPr="00D20181">
        <w:rPr>
          <w:rFonts w:ascii="Arial" w:hAnsi="Arial" w:cs="Arial"/>
          <w:color w:val="272626"/>
        </w:rPr>
        <w:t xml:space="preserve">: </w:t>
      </w:r>
      <w:r w:rsidR="00FA0A5E">
        <w:t xml:space="preserve">The Secret Power is the community where people &amp; </w:t>
      </w:r>
      <w:r w:rsidR="00EE2E03">
        <w:t>individuals</w:t>
      </w:r>
      <w:r w:rsidR="00FA0A5E">
        <w:t xml:space="preserve"> have a right to say anything without </w:t>
      </w:r>
      <w:r w:rsidR="00EE2E03">
        <w:t>judgment</w:t>
      </w:r>
      <w:r w:rsidR="00FA0A5E">
        <w:t xml:space="preserve">. It gives </w:t>
      </w:r>
      <w:r w:rsidR="00EE2E03">
        <w:t>users</w:t>
      </w:r>
      <w:r w:rsidR="00FA0A5E">
        <w:t xml:space="preserve"> freedom of speech</w:t>
      </w:r>
      <w:r w:rsidR="00EE2E03">
        <w:t>.</w:t>
      </w:r>
    </w:p>
    <w:p w:rsidR="00D20181" w:rsidRPr="00D20181" w:rsidRDefault="00D20181" w:rsidP="0002064F">
      <w:pPr>
        <w:numPr>
          <w:ilvl w:val="0"/>
          <w:numId w:val="5"/>
        </w:numPr>
        <w:shd w:val="clear" w:color="auto" w:fill="FFFFFF"/>
        <w:spacing w:before="150" w:line="240" w:lineRule="auto"/>
      </w:pPr>
      <w:r>
        <w:rPr>
          <w:rStyle w:val="Strong"/>
          <w:rFonts w:ascii="Arial" w:hAnsi="Arial" w:cs="Arial"/>
          <w:color w:val="272626"/>
        </w:rPr>
        <w:t xml:space="preserve">Background of the Study: </w:t>
      </w:r>
      <w:r w:rsidRPr="00D20181">
        <w:t>Most of people don’t have any platform to say their thought independently.</w:t>
      </w:r>
    </w:p>
    <w:p w:rsidR="00B61955" w:rsidRDefault="00B61955" w:rsidP="0002064F">
      <w:pPr>
        <w:numPr>
          <w:ilvl w:val="0"/>
          <w:numId w:val="5"/>
        </w:numPr>
        <w:shd w:val="clear" w:color="auto" w:fill="FFFFFF"/>
        <w:spacing w:before="150" w:line="240" w:lineRule="auto"/>
        <w:rPr>
          <w:rFonts w:ascii="Arial" w:hAnsi="Arial" w:cs="Arial"/>
          <w:color w:val="272626"/>
        </w:rPr>
      </w:pPr>
      <w:r>
        <w:rPr>
          <w:rStyle w:val="Strong"/>
          <w:rFonts w:ascii="Arial" w:hAnsi="Arial" w:cs="Arial"/>
          <w:color w:val="272626"/>
        </w:rPr>
        <w:t>Key Objectives: </w:t>
      </w:r>
      <w:r w:rsidR="00D20181">
        <w:rPr>
          <w:rFonts w:ascii="Arial" w:hAnsi="Arial" w:cs="Arial"/>
          <w:color w:val="272626"/>
        </w:rPr>
        <w:t>People can express their thought &amp; knowledge with &amp; without reveal their identity loss.</w:t>
      </w:r>
    </w:p>
    <w:p w:rsidR="00B61955" w:rsidRDefault="00B61955" w:rsidP="0002064F">
      <w:pPr>
        <w:numPr>
          <w:ilvl w:val="0"/>
          <w:numId w:val="5"/>
        </w:numPr>
        <w:shd w:val="clear" w:color="auto" w:fill="FFFFFF"/>
        <w:spacing w:before="150" w:line="240" w:lineRule="auto"/>
        <w:rPr>
          <w:rFonts w:ascii="Arial" w:hAnsi="Arial" w:cs="Arial"/>
          <w:color w:val="272626"/>
        </w:rPr>
      </w:pPr>
      <w:r>
        <w:rPr>
          <w:rStyle w:val="Strong"/>
          <w:rFonts w:ascii="Arial" w:hAnsi="Arial" w:cs="Arial"/>
          <w:color w:val="272626"/>
        </w:rPr>
        <w:t>Methods Used</w:t>
      </w:r>
      <w:r>
        <w:rPr>
          <w:rFonts w:ascii="Arial" w:hAnsi="Arial" w:cs="Arial"/>
          <w:color w:val="272626"/>
        </w:rPr>
        <w:t xml:space="preserve">: </w:t>
      </w:r>
      <w:r w:rsidR="00D20181">
        <w:rPr>
          <w:rFonts w:ascii="Arial" w:hAnsi="Arial" w:cs="Arial"/>
          <w:color w:val="272626"/>
        </w:rPr>
        <w:t>Used diff programing languages with help of developers.</w:t>
      </w:r>
    </w:p>
    <w:p w:rsidR="00B61955" w:rsidRDefault="00B61955" w:rsidP="0002064F">
      <w:pPr>
        <w:numPr>
          <w:ilvl w:val="0"/>
          <w:numId w:val="5"/>
        </w:numPr>
        <w:shd w:val="clear" w:color="auto" w:fill="FFFFFF"/>
        <w:spacing w:before="150" w:line="240" w:lineRule="auto"/>
        <w:rPr>
          <w:rFonts w:ascii="Arial" w:hAnsi="Arial" w:cs="Arial"/>
          <w:color w:val="272626"/>
        </w:rPr>
      </w:pPr>
      <w:r>
        <w:rPr>
          <w:rStyle w:val="Strong"/>
          <w:rFonts w:ascii="Arial" w:hAnsi="Arial" w:cs="Arial"/>
          <w:color w:val="272626"/>
        </w:rPr>
        <w:t>Findings</w:t>
      </w:r>
      <w:r>
        <w:rPr>
          <w:rFonts w:ascii="Arial" w:hAnsi="Arial" w:cs="Arial"/>
          <w:color w:val="272626"/>
        </w:rPr>
        <w:t xml:space="preserve">: </w:t>
      </w:r>
      <w:r w:rsidR="00D20181">
        <w:rPr>
          <w:rFonts w:ascii="Arial" w:hAnsi="Arial" w:cs="Arial"/>
          <w:color w:val="272626"/>
        </w:rPr>
        <w:t>Finding solution of their project based on google research &amp; YouTube tutorials.</w:t>
      </w:r>
    </w:p>
    <w:p w:rsidR="00B61955" w:rsidRDefault="00B61955" w:rsidP="0002064F">
      <w:pPr>
        <w:numPr>
          <w:ilvl w:val="0"/>
          <w:numId w:val="5"/>
        </w:numPr>
        <w:shd w:val="clear" w:color="auto" w:fill="FFFFFF"/>
        <w:spacing w:before="150" w:line="240" w:lineRule="auto"/>
        <w:rPr>
          <w:rFonts w:ascii="Arial" w:hAnsi="Arial" w:cs="Arial"/>
          <w:color w:val="272626"/>
        </w:rPr>
      </w:pPr>
      <w:r>
        <w:rPr>
          <w:rStyle w:val="Strong"/>
          <w:rFonts w:ascii="Arial" w:hAnsi="Arial" w:cs="Arial"/>
          <w:color w:val="272626"/>
        </w:rPr>
        <w:t>Suggestions (or Recommendations)</w:t>
      </w:r>
      <w:r>
        <w:rPr>
          <w:rFonts w:ascii="Arial" w:hAnsi="Arial" w:cs="Arial"/>
          <w:color w:val="272626"/>
        </w:rPr>
        <w:t xml:space="preserve">: </w:t>
      </w:r>
      <w:r w:rsidR="00D20181">
        <w:rPr>
          <w:rFonts w:ascii="Arial" w:hAnsi="Arial" w:cs="Arial"/>
          <w:color w:val="272626"/>
        </w:rPr>
        <w:t>We need this to change the world.</w:t>
      </w:r>
    </w:p>
    <w:p w:rsidR="00B61955" w:rsidRDefault="00B61955" w:rsidP="0002064F"/>
    <w:p w:rsidR="00B61955" w:rsidRDefault="00B61955" w:rsidP="0002064F"/>
    <w:p w:rsidR="00B61955" w:rsidRDefault="00B61955" w:rsidP="0002064F"/>
    <w:p w:rsidR="00B61955" w:rsidRDefault="00B61955" w:rsidP="0002064F"/>
    <w:p w:rsidR="00B61955" w:rsidRDefault="00B61955" w:rsidP="0002064F"/>
    <w:p w:rsidR="00FA0A5E" w:rsidRDefault="00FA0A5E" w:rsidP="0002064F"/>
    <w:p w:rsidR="00FA0A5E" w:rsidRPr="004551FE" w:rsidRDefault="00FA0A5E" w:rsidP="0002064F">
      <w:pPr>
        <w:pStyle w:val="ListParagraph"/>
        <w:numPr>
          <w:ilvl w:val="0"/>
          <w:numId w:val="7"/>
        </w:numPr>
        <w:rPr>
          <w:b/>
          <w:sz w:val="28"/>
        </w:rPr>
      </w:pPr>
      <w:r w:rsidRPr="004551FE">
        <w:rPr>
          <w:b/>
          <w:sz w:val="28"/>
        </w:rPr>
        <w:t>Origin Story</w:t>
      </w:r>
    </w:p>
    <w:p w:rsidR="00FA0A5E" w:rsidRDefault="00FA0A5E" w:rsidP="0002064F">
      <w:r>
        <w:t>As a professional digital marketer carrier. I observed people don’t have freedom of speech.</w:t>
      </w:r>
    </w:p>
    <w:p w:rsidR="00EE2E03" w:rsidRDefault="00EE2E03" w:rsidP="0002064F"/>
    <w:p w:rsidR="00FA0A5E" w:rsidRDefault="00EE2E03" w:rsidP="0002064F">
      <w:pPr>
        <w:rPr>
          <w:b/>
        </w:rPr>
      </w:pPr>
      <w:r w:rsidRPr="00FA0A5E">
        <w:rPr>
          <w:b/>
        </w:rPr>
        <w:t>Surprising</w:t>
      </w:r>
      <w:r>
        <w:rPr>
          <w:b/>
        </w:rPr>
        <w:t>?</w:t>
      </w:r>
    </w:p>
    <w:p w:rsidR="00FA0A5E" w:rsidRDefault="00FA0A5E" w:rsidP="0002064F">
      <w:pPr>
        <w:rPr>
          <w:b/>
        </w:rPr>
      </w:pPr>
    </w:p>
    <w:p w:rsidR="00FA0A5E" w:rsidRDefault="00FA0A5E" w:rsidP="0002064F">
      <w:pPr>
        <w:rPr>
          <w:b/>
        </w:rPr>
      </w:pPr>
      <w:r>
        <w:rPr>
          <w:b/>
        </w:rPr>
        <w:t>Case 1:</w:t>
      </w:r>
    </w:p>
    <w:p w:rsidR="00FA0A5E" w:rsidRDefault="00FA0A5E" w:rsidP="0002064F">
      <w:pPr>
        <w:rPr>
          <w:b/>
        </w:rPr>
      </w:pPr>
      <w:r>
        <w:rPr>
          <w:b/>
        </w:rPr>
        <w:t xml:space="preserve">Your thought is not visible </w:t>
      </w:r>
      <w:r w:rsidR="00EE2E03">
        <w:rPr>
          <w:b/>
        </w:rPr>
        <w:t>to</w:t>
      </w:r>
      <w:r>
        <w:rPr>
          <w:b/>
        </w:rPr>
        <w:t xml:space="preserve"> everyone if this</w:t>
      </w:r>
      <w:r w:rsidR="00EE2E03">
        <w:rPr>
          <w:b/>
        </w:rPr>
        <w:t xml:space="preserve"> is</w:t>
      </w:r>
      <w:r>
        <w:rPr>
          <w:b/>
        </w:rPr>
        <w:t xml:space="preserve"> not good for any profile.</w:t>
      </w:r>
    </w:p>
    <w:p w:rsidR="00FA0A5E" w:rsidRDefault="00FA0A5E" w:rsidP="0002064F"/>
    <w:p w:rsidR="00FA0A5E" w:rsidRDefault="00FA0A5E" w:rsidP="0002064F">
      <w:pPr>
        <w:pStyle w:val="ListParagraph"/>
        <w:numPr>
          <w:ilvl w:val="0"/>
          <w:numId w:val="2"/>
        </w:numPr>
      </w:pPr>
      <w:r w:rsidRPr="00FA0A5E">
        <w:t>Suppose</w:t>
      </w:r>
      <w:r>
        <w:t xml:space="preserve"> you purchased </w:t>
      </w:r>
      <w:r w:rsidR="00EE2E03">
        <w:t xml:space="preserve">a </w:t>
      </w:r>
      <w:r>
        <w:t xml:space="preserve">product </w:t>
      </w:r>
      <w:r w:rsidR="00EE2E03">
        <w:t>on</w:t>
      </w:r>
      <w:r>
        <w:t xml:space="preserve"> </w:t>
      </w:r>
      <w:proofErr w:type="gramStart"/>
      <w:r>
        <w:t>Our</w:t>
      </w:r>
      <w:proofErr w:type="gramEnd"/>
      <w:r>
        <w:t xml:space="preserve"> website like </w:t>
      </w:r>
      <w:r w:rsidRPr="00EE2E03">
        <w:rPr>
          <w:b/>
        </w:rPr>
        <w:t xml:space="preserve">IMARS FASHION </w:t>
      </w:r>
      <w:r>
        <w:t xml:space="preserve">Which is made by me A </w:t>
      </w:r>
      <w:proofErr w:type="spellStart"/>
      <w:r>
        <w:t>eCommerce</w:t>
      </w:r>
      <w:proofErr w:type="spellEnd"/>
      <w:r>
        <w:t xml:space="preserve"> store </w:t>
      </w:r>
      <w:r w:rsidR="00EE2E03">
        <w:t>that</w:t>
      </w:r>
      <w:r>
        <w:t xml:space="preserve"> </w:t>
      </w:r>
      <w:r w:rsidR="00EE2E03">
        <w:t>sells</w:t>
      </w:r>
      <w:r>
        <w:t xml:space="preserve"> luxury Handbags.</w:t>
      </w:r>
    </w:p>
    <w:p w:rsidR="00FA0A5E" w:rsidRDefault="00FA0A5E" w:rsidP="0002064F">
      <w:pPr>
        <w:pStyle w:val="ListParagraph"/>
        <w:numPr>
          <w:ilvl w:val="0"/>
          <w:numId w:val="2"/>
        </w:numPr>
      </w:pPr>
      <w:r>
        <w:lastRenderedPageBreak/>
        <w:t xml:space="preserve">You don’t like the product &amp; </w:t>
      </w:r>
      <w:r w:rsidR="00EE2E03">
        <w:t>service</w:t>
      </w:r>
      <w:r>
        <w:t xml:space="preserve"> behavior whatever issue with workmanship &amp; Customer Support.</w:t>
      </w:r>
    </w:p>
    <w:p w:rsidR="00FA0A5E" w:rsidRDefault="00FA0A5E" w:rsidP="0002064F">
      <w:pPr>
        <w:pStyle w:val="ListParagraph"/>
        <w:numPr>
          <w:ilvl w:val="0"/>
          <w:numId w:val="2"/>
        </w:numPr>
      </w:pPr>
      <w:r>
        <w:t xml:space="preserve">You will go through the product page &amp; gives a review &amp; also write their google business page &amp; explain </w:t>
      </w:r>
      <w:r w:rsidR="00EE2E03">
        <w:t>your</w:t>
      </w:r>
      <w:r>
        <w:t xml:space="preserve"> issue with this brand.</w:t>
      </w:r>
    </w:p>
    <w:p w:rsidR="00FA0A5E" w:rsidRDefault="00FA0A5E" w:rsidP="0002064F">
      <w:pPr>
        <w:pStyle w:val="ListParagraph"/>
        <w:numPr>
          <w:ilvl w:val="0"/>
          <w:numId w:val="2"/>
        </w:numPr>
      </w:pPr>
      <w:r>
        <w:t>Believe me</w:t>
      </w:r>
      <w:r w:rsidR="00EE2E03">
        <w:t>,</w:t>
      </w:r>
      <w:r>
        <w:t xml:space="preserve"> if the owner &amp; manager of the website won’t like your feedback &amp; review he will remove this from the website.</w:t>
      </w:r>
    </w:p>
    <w:p w:rsidR="00FA0A5E" w:rsidRDefault="00FA0A5E" w:rsidP="0002064F">
      <w:pPr>
        <w:pStyle w:val="ListParagraph"/>
        <w:numPr>
          <w:ilvl w:val="0"/>
          <w:numId w:val="2"/>
        </w:numPr>
      </w:pPr>
      <w:r>
        <w:t xml:space="preserve">This is how </w:t>
      </w:r>
      <w:r w:rsidR="00EE2E03">
        <w:t xml:space="preserve">the </w:t>
      </w:r>
      <w:r>
        <w:t>internet works.</w:t>
      </w:r>
    </w:p>
    <w:p w:rsidR="00FA0A5E" w:rsidRDefault="00FA0A5E" w:rsidP="0002064F">
      <w:pPr>
        <w:rPr>
          <w:b/>
        </w:rPr>
      </w:pPr>
    </w:p>
    <w:p w:rsidR="00FA0A5E" w:rsidRDefault="00FA0A5E" w:rsidP="0002064F">
      <w:pPr>
        <w:rPr>
          <w:b/>
        </w:rPr>
      </w:pPr>
      <w:r w:rsidRPr="00FA0A5E">
        <w:rPr>
          <w:b/>
        </w:rPr>
        <w:t>Case 2:</w:t>
      </w:r>
    </w:p>
    <w:p w:rsidR="00FA0A5E" w:rsidRPr="00FA0A5E" w:rsidRDefault="00EE2E03" w:rsidP="0002064F">
      <w:pPr>
        <w:rPr>
          <w:b/>
        </w:rPr>
      </w:pPr>
      <w:r>
        <w:rPr>
          <w:b/>
        </w:rPr>
        <w:t xml:space="preserve">Your Video Streaming will no longer if this harm any individual or company even it’s </w:t>
      </w:r>
    </w:p>
    <w:p w:rsidR="00EE2E03" w:rsidRDefault="00EE2E03" w:rsidP="0002064F">
      <w:pPr>
        <w:rPr>
          <w:b/>
          <w:color w:val="073763"/>
          <w:sz w:val="36"/>
          <w:szCs w:val="36"/>
        </w:rPr>
      </w:pPr>
      <w:r>
        <w:rPr>
          <w:b/>
          <w:color w:val="073763"/>
          <w:sz w:val="36"/>
          <w:szCs w:val="36"/>
        </w:rPr>
        <w:t>Truth or false.</w:t>
      </w:r>
    </w:p>
    <w:p w:rsidR="00034809" w:rsidRDefault="00EE2E03" w:rsidP="0002064F">
      <w:pPr>
        <w:pStyle w:val="ListParagraph"/>
        <w:numPr>
          <w:ilvl w:val="0"/>
          <w:numId w:val="3"/>
        </w:numPr>
      </w:pPr>
      <w:r w:rsidRPr="00EE2E03">
        <w:t>You</w:t>
      </w:r>
      <w:r>
        <w:t>T</w:t>
      </w:r>
      <w:r w:rsidRPr="00EE2E03">
        <w:t xml:space="preserve">ube is </w:t>
      </w:r>
      <w:r>
        <w:t>a</w:t>
      </w:r>
      <w:r w:rsidRPr="00EE2E03">
        <w:t xml:space="preserve"> </w:t>
      </w:r>
      <w:r>
        <w:t>privately</w:t>
      </w:r>
      <w:r w:rsidRPr="00EE2E03">
        <w:t xml:space="preserve"> owned company </w:t>
      </w:r>
      <w:r>
        <w:t>that</w:t>
      </w:r>
      <w:r w:rsidRPr="00EE2E03">
        <w:t xml:space="preserve"> </w:t>
      </w:r>
      <w:r>
        <w:t>governs</w:t>
      </w:r>
      <w:r w:rsidRPr="00EE2E03">
        <w:t xml:space="preserve"> some rules of </w:t>
      </w:r>
      <w:r>
        <w:t xml:space="preserve">its own &amp; govt. So they have full right to remove your content they have made strict guidance for the creator. They can directly remove content even your </w:t>
      </w:r>
      <w:proofErr w:type="spellStart"/>
      <w:r>
        <w:t>Youtube</w:t>
      </w:r>
      <w:proofErr w:type="spellEnd"/>
      <w:r>
        <w:t xml:space="preserve"> Channel to.</w:t>
      </w:r>
    </w:p>
    <w:p w:rsidR="00EE2E03" w:rsidRPr="00EE2E03" w:rsidRDefault="00EE2E03" w:rsidP="0002064F"/>
    <w:p w:rsidR="00D20181" w:rsidRPr="00D20181" w:rsidRDefault="00D20181" w:rsidP="0002064F">
      <w:pPr>
        <w:pStyle w:val="Heading3"/>
        <w:numPr>
          <w:ilvl w:val="0"/>
          <w:numId w:val="7"/>
        </w:numPr>
        <w:shd w:val="clear" w:color="auto" w:fill="FFFFFF"/>
        <w:spacing w:after="450"/>
        <w:rPr>
          <w:rFonts w:ascii="Arial" w:hAnsi="Arial" w:cs="Arial"/>
          <w:color w:val="272626"/>
          <w:sz w:val="28"/>
        </w:rPr>
      </w:pPr>
      <w:r w:rsidRPr="00D20181">
        <w:rPr>
          <w:rFonts w:ascii="Arial" w:hAnsi="Arial" w:cs="Arial"/>
          <w:color w:val="272626"/>
          <w:sz w:val="28"/>
        </w:rPr>
        <w:t>Introduction</w:t>
      </w:r>
    </w:p>
    <w:p w:rsidR="00D20181" w:rsidRPr="004551FE" w:rsidRDefault="00D20181" w:rsidP="0002064F">
      <w:pPr>
        <w:pStyle w:val="ListParagraph"/>
        <w:numPr>
          <w:ilvl w:val="0"/>
          <w:numId w:val="9"/>
        </w:numPr>
        <w:shd w:val="clear" w:color="auto" w:fill="FFFFFF"/>
        <w:spacing w:before="150" w:line="240" w:lineRule="auto"/>
        <w:rPr>
          <w:rFonts w:ascii="Arial" w:hAnsi="Arial" w:cs="Arial"/>
          <w:color w:val="272626"/>
        </w:rPr>
      </w:pPr>
      <w:r w:rsidRPr="004551FE">
        <w:rPr>
          <w:rFonts w:ascii="Arial" w:hAnsi="Arial" w:cs="Arial"/>
          <w:color w:val="272626"/>
        </w:rPr>
        <w:t>Title of the project</w:t>
      </w:r>
      <w:r w:rsidRPr="004551FE">
        <w:rPr>
          <w:rFonts w:ascii="Arial" w:hAnsi="Arial" w:cs="Arial"/>
          <w:color w:val="272626"/>
        </w:rPr>
        <w:t>: Secret Power (Anonymous Community)</w:t>
      </w:r>
    </w:p>
    <w:p w:rsidR="00D20181" w:rsidRPr="004551FE" w:rsidRDefault="00D20181" w:rsidP="0002064F">
      <w:pPr>
        <w:pStyle w:val="ListParagraph"/>
        <w:numPr>
          <w:ilvl w:val="0"/>
          <w:numId w:val="9"/>
        </w:numPr>
        <w:shd w:val="clear" w:color="auto" w:fill="FFFFFF"/>
        <w:spacing w:before="150" w:line="240" w:lineRule="auto"/>
        <w:rPr>
          <w:rFonts w:ascii="Arial" w:hAnsi="Arial" w:cs="Arial"/>
          <w:color w:val="272626"/>
        </w:rPr>
      </w:pPr>
      <w:r w:rsidRPr="004551FE">
        <w:rPr>
          <w:rFonts w:ascii="Arial" w:hAnsi="Arial" w:cs="Arial"/>
          <w:color w:val="272626"/>
        </w:rPr>
        <w:t>Background or need of the project</w:t>
      </w:r>
      <w:r w:rsidRPr="004551FE">
        <w:rPr>
          <w:rFonts w:ascii="Arial" w:hAnsi="Arial" w:cs="Arial"/>
          <w:color w:val="272626"/>
        </w:rPr>
        <w:t xml:space="preserve">: </w:t>
      </w:r>
    </w:p>
    <w:p w:rsidR="00D20181" w:rsidRPr="004551FE" w:rsidRDefault="00D20181" w:rsidP="0002064F">
      <w:pPr>
        <w:pStyle w:val="ListParagraph"/>
        <w:numPr>
          <w:ilvl w:val="0"/>
          <w:numId w:val="9"/>
        </w:numPr>
        <w:shd w:val="clear" w:color="auto" w:fill="FFFFFF"/>
        <w:spacing w:before="150" w:line="240" w:lineRule="auto"/>
        <w:rPr>
          <w:rFonts w:ascii="Arial" w:hAnsi="Arial" w:cs="Arial"/>
          <w:color w:val="272626"/>
        </w:rPr>
      </w:pPr>
      <w:r w:rsidRPr="004551FE">
        <w:rPr>
          <w:rFonts w:ascii="Arial" w:hAnsi="Arial" w:cs="Arial"/>
          <w:color w:val="272626"/>
        </w:rPr>
        <w:t>We must need any kind of platform where we have freedom of right even it’s true or False.</w:t>
      </w:r>
    </w:p>
    <w:p w:rsidR="00D20181" w:rsidRPr="004551FE" w:rsidRDefault="00D20181" w:rsidP="0002064F">
      <w:pPr>
        <w:pStyle w:val="ListParagraph"/>
        <w:numPr>
          <w:ilvl w:val="0"/>
          <w:numId w:val="9"/>
        </w:numPr>
        <w:shd w:val="clear" w:color="auto" w:fill="FFFFFF"/>
        <w:spacing w:before="150" w:line="240" w:lineRule="auto"/>
        <w:rPr>
          <w:rFonts w:ascii="Arial" w:hAnsi="Arial" w:cs="Arial"/>
          <w:color w:val="272626"/>
        </w:rPr>
      </w:pPr>
      <w:r w:rsidRPr="004551FE">
        <w:rPr>
          <w:rFonts w:ascii="Arial" w:hAnsi="Arial" w:cs="Arial"/>
          <w:color w:val="272626"/>
        </w:rPr>
        <w:t>We just want share our observation of mindset independently.</w:t>
      </w:r>
    </w:p>
    <w:p w:rsidR="00D20181" w:rsidRDefault="00D20181" w:rsidP="0002064F">
      <w:pPr>
        <w:shd w:val="clear" w:color="auto" w:fill="FFFFFF"/>
        <w:spacing w:before="150" w:line="240" w:lineRule="auto"/>
        <w:ind w:left="0"/>
        <w:rPr>
          <w:rFonts w:ascii="Arial" w:hAnsi="Arial" w:cs="Arial"/>
          <w:color w:val="272626"/>
        </w:rPr>
      </w:pPr>
    </w:p>
    <w:p w:rsidR="00D20181" w:rsidRDefault="00D20181" w:rsidP="0002064F">
      <w:pPr>
        <w:pStyle w:val="ListParagraph"/>
        <w:numPr>
          <w:ilvl w:val="0"/>
          <w:numId w:val="7"/>
        </w:numPr>
        <w:shd w:val="clear" w:color="auto" w:fill="FFFFFF"/>
        <w:spacing w:before="150" w:line="240" w:lineRule="auto"/>
        <w:rPr>
          <w:rFonts w:ascii="Arial" w:hAnsi="Arial" w:cs="Arial"/>
          <w:b/>
          <w:color w:val="272626"/>
          <w:sz w:val="28"/>
          <w:szCs w:val="24"/>
        </w:rPr>
      </w:pPr>
      <w:r w:rsidRPr="004551FE">
        <w:rPr>
          <w:rFonts w:ascii="Arial" w:hAnsi="Arial" w:cs="Arial"/>
          <w:b/>
          <w:color w:val="272626"/>
          <w:sz w:val="28"/>
          <w:szCs w:val="24"/>
        </w:rPr>
        <w:t>Key objectives &amp; scope of the project</w:t>
      </w:r>
    </w:p>
    <w:p w:rsidR="008F7713" w:rsidRPr="004551FE" w:rsidRDefault="008F7713" w:rsidP="0002064F">
      <w:pPr>
        <w:pStyle w:val="ListParagraph"/>
        <w:shd w:val="clear" w:color="auto" w:fill="FFFFFF"/>
        <w:spacing w:before="150" w:line="240" w:lineRule="auto"/>
        <w:ind w:left="345"/>
        <w:rPr>
          <w:rFonts w:ascii="Arial" w:hAnsi="Arial" w:cs="Arial"/>
          <w:b/>
          <w:color w:val="272626"/>
          <w:sz w:val="28"/>
          <w:szCs w:val="24"/>
        </w:rPr>
      </w:pPr>
    </w:p>
    <w:p w:rsidR="00D20181" w:rsidRDefault="00D20181" w:rsidP="0002064F">
      <w:pPr>
        <w:pStyle w:val="ListParagraph"/>
        <w:numPr>
          <w:ilvl w:val="0"/>
          <w:numId w:val="8"/>
        </w:numPr>
        <w:spacing w:before="200"/>
      </w:pPr>
      <w:r w:rsidRPr="004551FE">
        <w:rPr>
          <w:b/>
          <w:rPrChange w:id="2" w:author="Arun kumar" w:date="2022-04-15T02:56:00Z">
            <w:rPr>
              <w:b/>
              <w:color w:val="E01B84"/>
            </w:rPr>
          </w:rPrChange>
        </w:rPr>
        <w:t>Freedom of thoughts</w:t>
      </w:r>
      <w:r w:rsidRPr="004551FE">
        <w:rPr>
          <w:b/>
          <w:color w:val="E01B84"/>
        </w:rPr>
        <w:t>:</w:t>
      </w:r>
      <w:r>
        <w:t xml:space="preserve"> Freedom of the thoughts is the biggest power in the world, Doesn't matter who you are</w:t>
      </w:r>
      <w:proofErr w:type="gramStart"/>
      <w:r>
        <w:t>?,</w:t>
      </w:r>
      <w:proofErr w:type="gramEnd"/>
      <w:r>
        <w:t xml:space="preserve"> where are you? </w:t>
      </w:r>
    </w:p>
    <w:p w:rsidR="00D20181" w:rsidRDefault="00D20181" w:rsidP="0002064F">
      <w:pPr>
        <w:pStyle w:val="ListParagraph"/>
        <w:numPr>
          <w:ilvl w:val="0"/>
          <w:numId w:val="8"/>
        </w:numPr>
        <w:spacing w:before="200"/>
      </w:pPr>
      <w:r w:rsidRPr="004551FE">
        <w:rPr>
          <w:b/>
          <w:rPrChange w:id="3" w:author="Arun kumar" w:date="2022-04-15T02:56:00Z">
            <w:rPr/>
          </w:rPrChange>
        </w:rPr>
        <w:t>Throw out lies</w:t>
      </w:r>
      <w:r>
        <w:t xml:space="preserve">: Sometimes we are suppressed by the people who have more power, </w:t>
      </w:r>
      <w:proofErr w:type="gramStart"/>
      <w:r>
        <w:t>Who</w:t>
      </w:r>
      <w:proofErr w:type="gramEnd"/>
      <w:r>
        <w:t xml:space="preserve"> have more money. But our community will welcome everyone. Everywhere, </w:t>
      </w:r>
      <w:proofErr w:type="gramStart"/>
      <w:r>
        <w:t>Every</w:t>
      </w:r>
      <w:proofErr w:type="gramEnd"/>
      <w:r>
        <w:t xml:space="preserve"> time they share their thoughts without any fear.</w:t>
      </w:r>
    </w:p>
    <w:p w:rsidR="00D20181" w:rsidRDefault="00D20181" w:rsidP="0002064F">
      <w:pPr>
        <w:pStyle w:val="ListParagraph"/>
        <w:rPr>
          <w:rFonts w:ascii="Arial" w:hAnsi="Arial" w:cs="Arial"/>
          <w:color w:val="272626"/>
        </w:rPr>
      </w:pPr>
    </w:p>
    <w:p w:rsidR="00D20181" w:rsidRDefault="00D20181" w:rsidP="0002064F">
      <w:pPr>
        <w:shd w:val="clear" w:color="auto" w:fill="FFFFFF"/>
        <w:spacing w:before="150" w:line="240" w:lineRule="auto"/>
        <w:ind w:left="0"/>
        <w:rPr>
          <w:rFonts w:ascii="Arial" w:hAnsi="Arial" w:cs="Arial"/>
          <w:color w:val="272626"/>
        </w:rPr>
      </w:pPr>
    </w:p>
    <w:p w:rsidR="00D20181" w:rsidRDefault="00D20181" w:rsidP="0002064F">
      <w:pPr>
        <w:shd w:val="clear" w:color="auto" w:fill="FFFFFF"/>
        <w:spacing w:before="150" w:line="240" w:lineRule="auto"/>
        <w:ind w:left="0"/>
        <w:rPr>
          <w:rFonts w:ascii="Arial" w:hAnsi="Arial" w:cs="Arial"/>
          <w:color w:val="272626"/>
        </w:rPr>
      </w:pPr>
    </w:p>
    <w:p w:rsidR="00D20181" w:rsidRPr="004551FE" w:rsidRDefault="00D20181" w:rsidP="0002064F">
      <w:pPr>
        <w:pStyle w:val="ListParagraph"/>
        <w:numPr>
          <w:ilvl w:val="0"/>
          <w:numId w:val="7"/>
        </w:numPr>
        <w:shd w:val="clear" w:color="auto" w:fill="FFFFFF"/>
        <w:spacing w:before="150" w:line="240" w:lineRule="auto"/>
        <w:rPr>
          <w:rFonts w:ascii="Arial" w:hAnsi="Arial" w:cs="Arial"/>
          <w:b/>
          <w:color w:val="272626"/>
          <w:sz w:val="28"/>
          <w:szCs w:val="24"/>
        </w:rPr>
      </w:pPr>
      <w:r w:rsidRPr="004551FE">
        <w:rPr>
          <w:rFonts w:ascii="Arial" w:hAnsi="Arial" w:cs="Arial"/>
          <w:b/>
          <w:color w:val="272626"/>
          <w:sz w:val="28"/>
          <w:szCs w:val="24"/>
        </w:rPr>
        <w:t xml:space="preserve">Information about topic </w:t>
      </w:r>
    </w:p>
    <w:p w:rsidR="00D20181" w:rsidRDefault="00D20181" w:rsidP="0002064F">
      <w:pPr>
        <w:shd w:val="clear" w:color="auto" w:fill="FFFFFF"/>
        <w:spacing w:before="150" w:line="240" w:lineRule="auto"/>
        <w:ind w:left="0"/>
        <w:rPr>
          <w:rFonts w:ascii="Arial" w:hAnsi="Arial" w:cs="Arial"/>
          <w:color w:val="272626"/>
        </w:rPr>
      </w:pPr>
    </w:p>
    <w:p w:rsidR="00D20181" w:rsidRPr="0002064F" w:rsidRDefault="00D20181" w:rsidP="0002064F">
      <w:pPr>
        <w:pStyle w:val="ListParagraph"/>
        <w:numPr>
          <w:ilvl w:val="0"/>
          <w:numId w:val="10"/>
        </w:numPr>
        <w:rPr>
          <w:sz w:val="24"/>
        </w:rPr>
      </w:pPr>
      <w:r w:rsidRPr="0002064F">
        <w:rPr>
          <w:sz w:val="24"/>
        </w:rPr>
        <w:t xml:space="preserve">A strong advocate of Satya (Truth) and </w:t>
      </w:r>
      <w:proofErr w:type="spellStart"/>
      <w:r w:rsidRPr="0002064F">
        <w:rPr>
          <w:sz w:val="24"/>
        </w:rPr>
        <w:t>Ahinsa</w:t>
      </w:r>
      <w:proofErr w:type="spellEnd"/>
      <w:r w:rsidRPr="0002064F">
        <w:rPr>
          <w:sz w:val="24"/>
        </w:rPr>
        <w:t xml:space="preserve"> (non-violence), Gandhi showed the power of love and non-violence in combating injustice and oppression. Mahatma is the title given to this inspiring personality who led the masses with his optimism, courage, his principles, and practice</w:t>
      </w:r>
    </w:p>
    <w:p w:rsidR="00FB630F" w:rsidRPr="0002064F" w:rsidRDefault="00FB630F" w:rsidP="0002064F">
      <w:pPr>
        <w:pStyle w:val="ListParagraph"/>
        <w:ind w:left="345"/>
        <w:rPr>
          <w:b/>
          <w:sz w:val="24"/>
        </w:rPr>
      </w:pPr>
    </w:p>
    <w:p w:rsidR="00D20181" w:rsidRPr="0002064F" w:rsidRDefault="00D20181" w:rsidP="0002064F">
      <w:pPr>
        <w:pStyle w:val="ListParagraph"/>
        <w:numPr>
          <w:ilvl w:val="0"/>
          <w:numId w:val="10"/>
        </w:numPr>
        <w:rPr>
          <w:color w:val="666666"/>
          <w:sz w:val="24"/>
        </w:rPr>
      </w:pPr>
      <w:r w:rsidRPr="0002064F">
        <w:rPr>
          <w:b/>
          <w:sz w:val="24"/>
        </w:rPr>
        <w:t xml:space="preserve">Mahatma Gandhi </w:t>
      </w:r>
      <w:proofErr w:type="spellStart"/>
      <w:r w:rsidRPr="0002064F">
        <w:rPr>
          <w:b/>
          <w:sz w:val="24"/>
        </w:rPr>
        <w:t>ji</w:t>
      </w:r>
      <w:proofErr w:type="spellEnd"/>
      <w:r w:rsidRPr="0002064F">
        <w:rPr>
          <w:b/>
          <w:sz w:val="24"/>
        </w:rPr>
        <w:t xml:space="preserve"> said</w:t>
      </w:r>
      <w:r w:rsidRPr="0002064F">
        <w:rPr>
          <w:sz w:val="24"/>
        </w:rPr>
        <w:t xml:space="preserve"> "</w:t>
      </w:r>
      <w:r w:rsidRPr="0002064F">
        <w:rPr>
          <w:b/>
          <w:sz w:val="24"/>
        </w:rPr>
        <w:t>Freedom is not worth having if it does not include the freedom to make mistakes".</w:t>
      </w:r>
      <w:r w:rsidRPr="0002064F">
        <w:rPr>
          <w:sz w:val="24"/>
        </w:rPr>
        <w:t xml:space="preserve"> And he gave us the </w:t>
      </w:r>
      <w:r w:rsidRPr="0002064F">
        <w:rPr>
          <w:b/>
          <w:sz w:val="24"/>
        </w:rPr>
        <w:t>sweetest gift which was freedom of thought</w:t>
      </w:r>
      <w:r w:rsidRPr="0002064F">
        <w:rPr>
          <w:sz w:val="24"/>
        </w:rPr>
        <w:t xml:space="preserve">, but somewhere today we are losing it, we are losing it because, Some people who have money, some people who have power.  Those people are suppressing people with their power and money. That's why now there is a need for a platform where we can all share our thoughts, where no one is big or no one is small. Those people have gone wrong with them, those people who want to tell their truth, our community will welcome everyone. Everywhere, </w:t>
      </w:r>
      <w:proofErr w:type="gramStart"/>
      <w:r w:rsidRPr="0002064F">
        <w:rPr>
          <w:sz w:val="24"/>
        </w:rPr>
        <w:t>Every</w:t>
      </w:r>
      <w:proofErr w:type="gramEnd"/>
      <w:r w:rsidRPr="0002064F">
        <w:rPr>
          <w:sz w:val="24"/>
        </w:rPr>
        <w:t xml:space="preserve"> time.</w:t>
      </w:r>
    </w:p>
    <w:p w:rsidR="00FB630F" w:rsidRPr="00FB630F" w:rsidRDefault="00FB630F" w:rsidP="0002064F">
      <w:pPr>
        <w:pStyle w:val="ListParagraph"/>
        <w:rPr>
          <w:color w:val="666666"/>
        </w:rPr>
      </w:pPr>
    </w:p>
    <w:p w:rsidR="00FB630F" w:rsidRPr="00D20181" w:rsidRDefault="00FB630F" w:rsidP="0002064F">
      <w:pPr>
        <w:pStyle w:val="ListParagraph"/>
        <w:rPr>
          <w:color w:val="666666"/>
        </w:rPr>
      </w:pPr>
    </w:p>
    <w:p w:rsidR="00D20181" w:rsidRPr="004551FE" w:rsidRDefault="00D20181" w:rsidP="0002064F">
      <w:pPr>
        <w:pStyle w:val="ListParagraph"/>
        <w:numPr>
          <w:ilvl w:val="0"/>
          <w:numId w:val="7"/>
        </w:numPr>
        <w:rPr>
          <w:rFonts w:ascii="Arial" w:hAnsi="Arial" w:cs="Arial"/>
          <w:b/>
          <w:color w:val="272626"/>
          <w:sz w:val="28"/>
          <w:szCs w:val="24"/>
        </w:rPr>
      </w:pPr>
      <w:r w:rsidRPr="004551FE">
        <w:rPr>
          <w:rFonts w:ascii="Arial" w:hAnsi="Arial" w:cs="Arial"/>
          <w:b/>
          <w:color w:val="272626"/>
          <w:sz w:val="28"/>
          <w:szCs w:val="24"/>
        </w:rPr>
        <w:t>Project Description</w:t>
      </w:r>
    </w:p>
    <w:p w:rsidR="00D20181" w:rsidRDefault="00D20181" w:rsidP="0002064F">
      <w:pPr>
        <w:pStyle w:val="ListParagraph"/>
        <w:ind w:left="345"/>
      </w:pPr>
    </w:p>
    <w:p w:rsidR="00D20181" w:rsidRDefault="00D20181" w:rsidP="0002064F">
      <w:pPr>
        <w:pStyle w:val="ListParagraph"/>
        <w:numPr>
          <w:ilvl w:val="0"/>
          <w:numId w:val="11"/>
        </w:numPr>
      </w:pPr>
      <w:r>
        <w:t>One of the most disadvantages of the similar apps is limited users can join similar groups. But the Secret Power will be quite different. We don't need to create groups as here all Matters will be identified by the Hashtags.</w:t>
      </w:r>
    </w:p>
    <w:p w:rsidR="00D20181" w:rsidRDefault="00D20181" w:rsidP="0002064F">
      <w:pPr>
        <w:pStyle w:val="ListParagraph"/>
        <w:ind w:left="345"/>
      </w:pPr>
    </w:p>
    <w:p w:rsidR="00D20181" w:rsidRDefault="00D20181" w:rsidP="0002064F">
      <w:pPr>
        <w:pStyle w:val="ListParagraph"/>
        <w:numPr>
          <w:ilvl w:val="0"/>
          <w:numId w:val="11"/>
        </w:numPr>
      </w:pPr>
      <w:r>
        <w:t xml:space="preserve">The biggest specification of the “The Secret” will be? Yes of course! Secret. Now here you are completely safe. We </w:t>
      </w:r>
      <w:r w:rsidR="0002064F">
        <w:t>won’t</w:t>
      </w:r>
      <w:r>
        <w:t xml:space="preserve"> let them know about your real name and your real identity. Any user can login here by their </w:t>
      </w:r>
      <w:r w:rsidR="0002064F">
        <w:t>Mail ID</w:t>
      </w:r>
      <w:r>
        <w:t xml:space="preserve">. No one will be able to see about your identity. </w:t>
      </w:r>
    </w:p>
    <w:p w:rsidR="00FB630F" w:rsidRDefault="00FB630F" w:rsidP="0002064F">
      <w:pPr>
        <w:ind w:left="0"/>
      </w:pPr>
    </w:p>
    <w:p w:rsidR="00D20181" w:rsidRPr="001624A3" w:rsidRDefault="00D20181" w:rsidP="0002064F">
      <w:pPr>
        <w:pStyle w:val="ListParagraph"/>
        <w:numPr>
          <w:ilvl w:val="0"/>
          <w:numId w:val="11"/>
        </w:numPr>
      </w:pPr>
      <w:r>
        <w:t xml:space="preserve">You can post your thoughts on any people, </w:t>
      </w:r>
      <w:proofErr w:type="gramStart"/>
      <w:r>
        <w:t>Any</w:t>
      </w:r>
      <w:proofErr w:type="gramEnd"/>
      <w:r>
        <w:t xml:space="preserve"> politician, Any place, Any Country, </w:t>
      </w:r>
      <w:r w:rsidRPr="001624A3">
        <w:t xml:space="preserve">Or any </w:t>
      </w:r>
      <w:r w:rsidR="00111A67" w:rsidRPr="001624A3">
        <w:t>organization</w:t>
      </w:r>
      <w:r w:rsidRPr="001624A3">
        <w:t xml:space="preserve">. </w:t>
      </w:r>
    </w:p>
    <w:p w:rsidR="0002064F" w:rsidRPr="0002064F" w:rsidRDefault="0002064F" w:rsidP="0002064F">
      <w:pPr>
        <w:pStyle w:val="ListParagraph"/>
        <w:rPr>
          <w:b/>
        </w:rPr>
      </w:pPr>
    </w:p>
    <w:p w:rsidR="0002064F" w:rsidRPr="0002064F" w:rsidRDefault="0002064F" w:rsidP="0002064F">
      <w:pPr>
        <w:pStyle w:val="ListParagraph"/>
        <w:rPr>
          <w:b/>
        </w:rPr>
      </w:pPr>
    </w:p>
    <w:p w:rsidR="0002064F" w:rsidRPr="00111A67" w:rsidRDefault="0002064F" w:rsidP="00111A67">
      <w:pPr>
        <w:pStyle w:val="ListParagraph"/>
        <w:numPr>
          <w:ilvl w:val="0"/>
          <w:numId w:val="17"/>
        </w:numPr>
        <w:rPr>
          <w:b/>
          <w:sz w:val="24"/>
        </w:rPr>
      </w:pPr>
      <w:r w:rsidRPr="00111A67">
        <w:rPr>
          <w:b/>
          <w:sz w:val="24"/>
        </w:rPr>
        <w:t>Categories Created</w:t>
      </w:r>
    </w:p>
    <w:p w:rsidR="0002064F" w:rsidRPr="0002064F" w:rsidRDefault="0002064F" w:rsidP="00111A67">
      <w:pPr>
        <w:numPr>
          <w:ilvl w:val="0"/>
          <w:numId w:val="17"/>
        </w:numPr>
        <w:shd w:val="clear" w:color="auto" w:fill="FFFFFF"/>
        <w:spacing w:before="100" w:beforeAutospacing="1" w:line="240" w:lineRule="auto"/>
        <w:jc w:val="left"/>
        <w:rPr>
          <w:rFonts w:ascii="Arial" w:eastAsia="Times New Roman" w:hAnsi="Arial" w:cs="Arial"/>
          <w:color w:val="212529"/>
          <w:sz w:val="24"/>
          <w:szCs w:val="24"/>
        </w:rPr>
      </w:pPr>
      <w:r w:rsidRPr="0002064F">
        <w:rPr>
          <w:rFonts w:ascii="Arial" w:eastAsia="Times New Roman" w:hAnsi="Arial" w:cs="Arial"/>
          <w:color w:val="212529"/>
          <w:sz w:val="24"/>
          <w:szCs w:val="24"/>
        </w:rPr>
        <w:t>Social Life</w:t>
      </w:r>
    </w:p>
    <w:p w:rsidR="0002064F" w:rsidRPr="0002064F" w:rsidRDefault="0002064F" w:rsidP="00111A67">
      <w:pPr>
        <w:numPr>
          <w:ilvl w:val="0"/>
          <w:numId w:val="17"/>
        </w:numPr>
        <w:shd w:val="clear" w:color="auto" w:fill="FFFFFF"/>
        <w:spacing w:before="100" w:beforeAutospacing="1" w:line="240" w:lineRule="auto"/>
        <w:jc w:val="left"/>
        <w:rPr>
          <w:rFonts w:ascii="Arial" w:eastAsia="Times New Roman" w:hAnsi="Arial" w:cs="Arial"/>
          <w:color w:val="212529"/>
          <w:sz w:val="24"/>
          <w:szCs w:val="24"/>
        </w:rPr>
      </w:pPr>
      <w:r w:rsidRPr="0002064F">
        <w:rPr>
          <w:rFonts w:ascii="Arial" w:eastAsia="Times New Roman" w:hAnsi="Arial" w:cs="Arial"/>
          <w:color w:val="212529"/>
          <w:sz w:val="24"/>
          <w:szCs w:val="24"/>
        </w:rPr>
        <w:t>Personal Life</w:t>
      </w:r>
    </w:p>
    <w:p w:rsidR="0002064F" w:rsidRPr="0002064F" w:rsidRDefault="0002064F" w:rsidP="00111A67">
      <w:pPr>
        <w:numPr>
          <w:ilvl w:val="0"/>
          <w:numId w:val="17"/>
        </w:numPr>
        <w:shd w:val="clear" w:color="auto" w:fill="FFFFFF"/>
        <w:spacing w:before="100" w:beforeAutospacing="1" w:line="240" w:lineRule="auto"/>
        <w:jc w:val="left"/>
        <w:rPr>
          <w:rFonts w:ascii="Arial" w:eastAsia="Times New Roman" w:hAnsi="Arial" w:cs="Arial"/>
          <w:color w:val="212529"/>
          <w:sz w:val="24"/>
          <w:szCs w:val="24"/>
        </w:rPr>
      </w:pPr>
      <w:r w:rsidRPr="0002064F">
        <w:rPr>
          <w:rFonts w:ascii="Arial" w:eastAsia="Times New Roman" w:hAnsi="Arial" w:cs="Arial"/>
          <w:color w:val="212529"/>
          <w:sz w:val="24"/>
          <w:szCs w:val="24"/>
        </w:rPr>
        <w:t>Corporate</w:t>
      </w:r>
    </w:p>
    <w:p w:rsidR="0002064F" w:rsidRPr="0002064F" w:rsidRDefault="0002064F" w:rsidP="00111A67">
      <w:pPr>
        <w:numPr>
          <w:ilvl w:val="0"/>
          <w:numId w:val="17"/>
        </w:numPr>
        <w:shd w:val="clear" w:color="auto" w:fill="FFFFFF"/>
        <w:spacing w:before="100" w:beforeAutospacing="1" w:line="240" w:lineRule="auto"/>
        <w:jc w:val="left"/>
        <w:rPr>
          <w:rFonts w:ascii="Arial" w:eastAsia="Times New Roman" w:hAnsi="Arial" w:cs="Arial"/>
          <w:color w:val="212529"/>
          <w:sz w:val="24"/>
          <w:szCs w:val="24"/>
        </w:rPr>
      </w:pPr>
      <w:r w:rsidRPr="0002064F">
        <w:rPr>
          <w:rFonts w:ascii="Arial" w:eastAsia="Times New Roman" w:hAnsi="Arial" w:cs="Arial"/>
          <w:color w:val="212529"/>
          <w:sz w:val="24"/>
          <w:szCs w:val="24"/>
        </w:rPr>
        <w:t>Personal Secret</w:t>
      </w:r>
    </w:p>
    <w:p w:rsidR="0002064F" w:rsidRPr="0002064F" w:rsidRDefault="0002064F" w:rsidP="00111A67">
      <w:pPr>
        <w:numPr>
          <w:ilvl w:val="0"/>
          <w:numId w:val="17"/>
        </w:numPr>
        <w:shd w:val="clear" w:color="auto" w:fill="FFFFFF"/>
        <w:spacing w:before="100" w:beforeAutospacing="1" w:line="240" w:lineRule="auto"/>
        <w:jc w:val="left"/>
        <w:rPr>
          <w:rFonts w:ascii="Arial" w:eastAsia="Times New Roman" w:hAnsi="Arial" w:cs="Arial"/>
          <w:color w:val="212529"/>
          <w:sz w:val="24"/>
          <w:szCs w:val="24"/>
        </w:rPr>
      </w:pPr>
      <w:r w:rsidRPr="0002064F">
        <w:rPr>
          <w:rFonts w:ascii="Arial" w:eastAsia="Times New Roman" w:hAnsi="Arial" w:cs="Arial"/>
          <w:color w:val="212529"/>
          <w:sz w:val="24"/>
          <w:szCs w:val="24"/>
        </w:rPr>
        <w:t>Friends Secret</w:t>
      </w:r>
    </w:p>
    <w:p w:rsidR="0002064F" w:rsidRPr="0002064F" w:rsidRDefault="0002064F" w:rsidP="00111A67">
      <w:pPr>
        <w:numPr>
          <w:ilvl w:val="0"/>
          <w:numId w:val="17"/>
        </w:numPr>
        <w:shd w:val="clear" w:color="auto" w:fill="FFFFFF"/>
        <w:spacing w:before="100" w:beforeAutospacing="1" w:line="240" w:lineRule="auto"/>
        <w:jc w:val="left"/>
        <w:rPr>
          <w:rFonts w:ascii="Arial" w:eastAsia="Times New Roman" w:hAnsi="Arial" w:cs="Arial"/>
          <w:color w:val="212529"/>
          <w:sz w:val="24"/>
          <w:szCs w:val="24"/>
        </w:rPr>
      </w:pPr>
      <w:r w:rsidRPr="0002064F">
        <w:rPr>
          <w:rFonts w:ascii="Arial" w:eastAsia="Times New Roman" w:hAnsi="Arial" w:cs="Arial"/>
          <w:color w:val="212529"/>
          <w:sz w:val="24"/>
          <w:szCs w:val="24"/>
        </w:rPr>
        <w:t>Strange things</w:t>
      </w:r>
    </w:p>
    <w:p w:rsidR="0002064F" w:rsidRPr="0002064F" w:rsidRDefault="0002064F" w:rsidP="0002064F">
      <w:pPr>
        <w:pStyle w:val="ListParagraph"/>
        <w:rPr>
          <w:b/>
          <w:sz w:val="24"/>
        </w:rPr>
      </w:pPr>
    </w:p>
    <w:p w:rsidR="0002064F" w:rsidRDefault="0002064F" w:rsidP="0002064F">
      <w:pPr>
        <w:pStyle w:val="ListParagraph"/>
      </w:pPr>
    </w:p>
    <w:p w:rsidR="0002064F" w:rsidRDefault="0002064F" w:rsidP="0002064F">
      <w:pPr>
        <w:ind w:left="0"/>
      </w:pPr>
    </w:p>
    <w:p w:rsidR="00D20181" w:rsidRDefault="00D20181" w:rsidP="0002064F">
      <w:pPr>
        <w:pStyle w:val="ListParagraph"/>
        <w:ind w:left="345"/>
      </w:pPr>
    </w:p>
    <w:p w:rsidR="006242CA" w:rsidRDefault="00D20181" w:rsidP="0002064F">
      <w:pPr>
        <w:pStyle w:val="ListParagraph"/>
        <w:numPr>
          <w:ilvl w:val="0"/>
          <w:numId w:val="7"/>
        </w:numPr>
        <w:rPr>
          <w:rFonts w:ascii="Arial" w:hAnsi="Arial" w:cs="Arial"/>
          <w:b/>
          <w:color w:val="272626"/>
          <w:sz w:val="28"/>
          <w:szCs w:val="24"/>
        </w:rPr>
      </w:pPr>
      <w:r w:rsidRPr="004551FE">
        <w:rPr>
          <w:rFonts w:ascii="Arial" w:hAnsi="Arial" w:cs="Arial"/>
          <w:b/>
          <w:color w:val="272626"/>
          <w:sz w:val="28"/>
          <w:szCs w:val="24"/>
        </w:rPr>
        <w:t>Privacy</w:t>
      </w:r>
    </w:p>
    <w:p w:rsidR="00D20181" w:rsidRPr="006242CA" w:rsidRDefault="00303A12" w:rsidP="0002064F">
      <w:pPr>
        <w:pStyle w:val="ListParagraph"/>
        <w:numPr>
          <w:ilvl w:val="0"/>
          <w:numId w:val="12"/>
        </w:numPr>
        <w:rPr>
          <w:rFonts w:ascii="Arial" w:hAnsi="Arial" w:cs="Arial"/>
          <w:b/>
          <w:color w:val="272626"/>
          <w:sz w:val="28"/>
          <w:szCs w:val="24"/>
        </w:rPr>
      </w:pPr>
      <w:r>
        <w:t>It is not just the secret Posts</w:t>
      </w:r>
      <w:r w:rsidR="00D20181">
        <w:t xml:space="preserve"> of Secret Power that guarantee greater security in the app, since all the content uploaded by the user only will be deleted and uploaded by the user only who has uploaded the content. We will not have any traceable identity where a user can be traced, there will not be any name and profile picture. The thing which will be named as “Anonymous” &amp; profile picture will be the avatars which do not have any real existence.</w:t>
      </w:r>
    </w:p>
    <w:p w:rsidR="00D20181" w:rsidRDefault="00D20181" w:rsidP="0002064F">
      <w:pPr>
        <w:pStyle w:val="ListParagraph"/>
        <w:ind w:left="345"/>
      </w:pPr>
    </w:p>
    <w:p w:rsidR="00D20181" w:rsidRDefault="00D20181" w:rsidP="0002064F">
      <w:pPr>
        <w:pStyle w:val="ListParagraph"/>
        <w:ind w:left="345"/>
      </w:pPr>
    </w:p>
    <w:p w:rsidR="00034809" w:rsidRDefault="00D20181" w:rsidP="0002064F">
      <w:pPr>
        <w:rPr>
          <w:b/>
          <w:color w:val="073763"/>
          <w:sz w:val="36"/>
          <w:szCs w:val="36"/>
        </w:rPr>
      </w:pPr>
      <w:r>
        <w:rPr>
          <w:noProof/>
        </w:rPr>
        <w:lastRenderedPageBreak/>
        <w:drawing>
          <wp:anchor distT="114300" distB="114300" distL="114300" distR="114300" simplePos="0" relativeHeight="251662336" behindDoc="0" locked="0" layoutInCell="1" hidden="0" allowOverlap="1" wp14:anchorId="68779E1B" wp14:editId="4FF960C7">
            <wp:simplePos x="0" y="0"/>
            <wp:positionH relativeFrom="column">
              <wp:posOffset>1270</wp:posOffset>
            </wp:positionH>
            <wp:positionV relativeFrom="paragraph">
              <wp:posOffset>115570</wp:posOffset>
            </wp:positionV>
            <wp:extent cx="5730875" cy="3536315"/>
            <wp:effectExtent l="0" t="0" r="3175" b="6985"/>
            <wp:wrapSquare wrapText="bothSides" distT="114300" distB="114300" distL="114300" distR="114300"/>
            <wp:docPr id="1" name="image5.png" descr="Chart"/>
            <wp:cNvGraphicFramePr/>
            <a:graphic xmlns:a="http://schemas.openxmlformats.org/drawingml/2006/main">
              <a:graphicData uri="http://schemas.openxmlformats.org/drawingml/2006/picture">
                <pic:pic xmlns:pic="http://schemas.openxmlformats.org/drawingml/2006/picture">
                  <pic:nvPicPr>
                    <pic:cNvPr id="0" name="image5.png" descr="Chart"/>
                    <pic:cNvPicPr preferRelativeResize="0"/>
                  </pic:nvPicPr>
                  <pic:blipFill rotWithShape="1">
                    <a:blip r:embed="rId10"/>
                    <a:srcRect b="15093"/>
                    <a:stretch/>
                  </pic:blipFill>
                  <pic:spPr bwMode="auto">
                    <a:xfrm>
                      <a:off x="0" y="0"/>
                      <a:ext cx="5730875" cy="353631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rsidR="00034809" w:rsidRDefault="00034809" w:rsidP="0002064F">
      <w:pPr>
        <w:rPr>
          <w:b/>
          <w:color w:val="073763"/>
          <w:sz w:val="36"/>
          <w:szCs w:val="36"/>
        </w:rPr>
      </w:pPr>
    </w:p>
    <w:p w:rsidR="00034809" w:rsidRDefault="00034809" w:rsidP="0002064F">
      <w:pPr>
        <w:rPr>
          <w:b/>
          <w:color w:val="073763"/>
          <w:sz w:val="36"/>
          <w:szCs w:val="36"/>
        </w:rPr>
      </w:pPr>
    </w:p>
    <w:p w:rsidR="00034809" w:rsidRDefault="00034809" w:rsidP="0002064F">
      <w:pPr>
        <w:rPr>
          <w:b/>
          <w:color w:val="073763"/>
          <w:sz w:val="36"/>
          <w:szCs w:val="36"/>
        </w:rPr>
      </w:pPr>
    </w:p>
    <w:p w:rsidR="00034809" w:rsidRDefault="00034809" w:rsidP="0002064F">
      <w:pPr>
        <w:rPr>
          <w:b/>
          <w:color w:val="073763"/>
          <w:sz w:val="36"/>
          <w:szCs w:val="36"/>
        </w:rPr>
      </w:pPr>
    </w:p>
    <w:p w:rsidR="00034809" w:rsidRDefault="00034809" w:rsidP="0002064F">
      <w:pPr>
        <w:rPr>
          <w:b/>
          <w:color w:val="073763"/>
          <w:sz w:val="36"/>
          <w:szCs w:val="36"/>
        </w:rPr>
      </w:pPr>
    </w:p>
    <w:p w:rsidR="00034809" w:rsidRDefault="00034809" w:rsidP="0002064F">
      <w:pPr>
        <w:rPr>
          <w:b/>
          <w:color w:val="073763"/>
          <w:sz w:val="36"/>
          <w:szCs w:val="36"/>
        </w:rPr>
      </w:pPr>
    </w:p>
    <w:p w:rsidR="00034809" w:rsidRDefault="00034809" w:rsidP="0002064F">
      <w:pPr>
        <w:rPr>
          <w:b/>
          <w:color w:val="073763"/>
          <w:sz w:val="36"/>
          <w:szCs w:val="36"/>
        </w:rPr>
      </w:pPr>
    </w:p>
    <w:p w:rsidR="00034809" w:rsidRDefault="00034809" w:rsidP="0002064F">
      <w:pPr>
        <w:rPr>
          <w:b/>
          <w:color w:val="073763"/>
          <w:sz w:val="36"/>
          <w:szCs w:val="36"/>
        </w:rPr>
      </w:pPr>
    </w:p>
    <w:p w:rsidR="008F7713" w:rsidRDefault="008F7713" w:rsidP="0002064F">
      <w:pPr>
        <w:rPr>
          <w:b/>
          <w:color w:val="073763"/>
          <w:sz w:val="36"/>
          <w:szCs w:val="36"/>
        </w:rPr>
      </w:pPr>
    </w:p>
    <w:p w:rsidR="00034809" w:rsidRDefault="00034809" w:rsidP="0002064F">
      <w:pPr>
        <w:rPr>
          <w:b/>
          <w:color w:val="073763"/>
          <w:sz w:val="36"/>
          <w:szCs w:val="36"/>
        </w:rPr>
      </w:pPr>
    </w:p>
    <w:p w:rsidR="008F7713" w:rsidRDefault="008F7713" w:rsidP="0002064F">
      <w:pPr>
        <w:pStyle w:val="Heading3"/>
        <w:shd w:val="clear" w:color="auto" w:fill="FFFFFF"/>
        <w:spacing w:after="450"/>
        <w:rPr>
          <w:rFonts w:ascii="Arial" w:hAnsi="Arial" w:cs="Arial"/>
          <w:color w:val="272626"/>
          <w:sz w:val="30"/>
          <w:szCs w:val="30"/>
        </w:rPr>
      </w:pPr>
      <w:r w:rsidRPr="00303A12">
        <w:rPr>
          <w:rFonts w:ascii="Arial" w:hAnsi="Arial" w:cs="Arial"/>
          <w:color w:val="272626"/>
          <w:sz w:val="30"/>
          <w:szCs w:val="30"/>
        </w:rPr>
        <w:t>Chapter 2: Objectives of the Study</w:t>
      </w:r>
    </w:p>
    <w:p w:rsidR="009F61EF" w:rsidRPr="009F61EF" w:rsidRDefault="009F61EF" w:rsidP="009F61EF">
      <w:pPr>
        <w:ind w:left="0"/>
        <w:rPr>
          <w:b/>
        </w:rPr>
      </w:pPr>
      <w:r>
        <w:rPr>
          <w:b/>
        </w:rPr>
        <w:t xml:space="preserve">1. </w:t>
      </w:r>
      <w:r w:rsidRPr="009F61EF">
        <w:rPr>
          <w:b/>
        </w:rPr>
        <w:t xml:space="preserve"> Literature Review?</w:t>
      </w:r>
    </w:p>
    <w:p w:rsidR="009F61EF" w:rsidRPr="009F61EF" w:rsidRDefault="009F61EF" w:rsidP="009F61EF"/>
    <w:p w:rsidR="00000000" w:rsidRPr="009F61EF" w:rsidRDefault="00D45B44" w:rsidP="009F61EF">
      <w:pPr>
        <w:numPr>
          <w:ilvl w:val="0"/>
          <w:numId w:val="18"/>
        </w:numPr>
      </w:pPr>
      <w:r w:rsidRPr="009F61EF">
        <w:rPr>
          <w:b/>
          <w:bCs/>
        </w:rPr>
        <w:t>Benjamin Franklin:</w:t>
      </w:r>
      <w:r w:rsidRPr="009F61EF">
        <w:t xml:space="preserve"> Without freedom of thought, there can be no such thing as wisdom - and no such thing as public liberty </w:t>
      </w:r>
      <w:r w:rsidRPr="009F61EF">
        <w:t xml:space="preserve">without freedom of speech. </w:t>
      </w:r>
    </w:p>
    <w:p w:rsidR="00000000" w:rsidRPr="009F61EF" w:rsidRDefault="00D45B44" w:rsidP="009F61EF">
      <w:pPr>
        <w:numPr>
          <w:ilvl w:val="0"/>
          <w:numId w:val="18"/>
        </w:numPr>
      </w:pPr>
      <w:r w:rsidRPr="009F61EF">
        <w:rPr>
          <w:b/>
          <w:bCs/>
        </w:rPr>
        <w:t>Tom Smothers:</w:t>
      </w:r>
      <w:r w:rsidRPr="009F61EF">
        <w:t xml:space="preserve"> Freedom of expression and freedom of speech aren't really important unless they're heard. The freedom of hearing is as important as the freedom of speaking. </w:t>
      </w:r>
    </w:p>
    <w:p w:rsidR="00000000" w:rsidRPr="009F61EF" w:rsidRDefault="00D45B44" w:rsidP="009F61EF">
      <w:pPr>
        <w:numPr>
          <w:ilvl w:val="0"/>
          <w:numId w:val="18"/>
        </w:numPr>
      </w:pPr>
      <w:r w:rsidRPr="009F61EF">
        <w:rPr>
          <w:b/>
          <w:bCs/>
        </w:rPr>
        <w:t>Larry Flynt:</w:t>
      </w:r>
      <w:r w:rsidRPr="009F61EF">
        <w:t xml:space="preserve"> Privacy is not explicitly spelled out in the Constitution as freedom of speech is in the First Amendment. </w:t>
      </w:r>
    </w:p>
    <w:p w:rsidR="009F61EF" w:rsidRPr="009F61EF" w:rsidRDefault="009F61EF" w:rsidP="009F61EF">
      <w:pPr>
        <w:rPr>
          <w:b/>
        </w:rPr>
      </w:pPr>
    </w:p>
    <w:p w:rsidR="009F61EF" w:rsidRPr="009F61EF" w:rsidRDefault="000D31EC" w:rsidP="009F61EF">
      <w:pPr>
        <w:rPr>
          <w:b/>
        </w:rPr>
      </w:pPr>
      <w:r>
        <w:rPr>
          <w:b/>
        </w:rPr>
        <w:t xml:space="preserve">2. </w:t>
      </w:r>
      <w:r w:rsidR="009F61EF" w:rsidRPr="009F61EF">
        <w:rPr>
          <w:b/>
        </w:rPr>
        <w:t>Methodology?</w:t>
      </w:r>
    </w:p>
    <w:p w:rsidR="00000000" w:rsidRPr="009F61EF" w:rsidRDefault="00D45B44" w:rsidP="009F61EF">
      <w:pPr>
        <w:numPr>
          <w:ilvl w:val="0"/>
          <w:numId w:val="19"/>
        </w:numPr>
      </w:pPr>
      <w:r w:rsidRPr="009F61EF">
        <w:t>Create Account:</w:t>
      </w:r>
      <w:r w:rsidRPr="009F61EF">
        <w:t xml:space="preserve"> Create account using Email ID or Phone Number.</w:t>
      </w:r>
    </w:p>
    <w:p w:rsidR="00000000" w:rsidRPr="009F61EF" w:rsidRDefault="00D45B44" w:rsidP="009F61EF">
      <w:pPr>
        <w:numPr>
          <w:ilvl w:val="0"/>
          <w:numId w:val="19"/>
        </w:numPr>
      </w:pPr>
      <w:r w:rsidRPr="009F61EF">
        <w:lastRenderedPageBreak/>
        <w:t xml:space="preserve">Post </w:t>
      </w:r>
      <w:proofErr w:type="spellStart"/>
      <w:r w:rsidRPr="009F61EF">
        <w:t>Anonymousely</w:t>
      </w:r>
      <w:proofErr w:type="spellEnd"/>
      <w:r w:rsidRPr="009F61EF">
        <w:t>:</w:t>
      </w:r>
      <w:r w:rsidRPr="009F61EF">
        <w:t xml:space="preserve"> Share your thoughts anonymously.</w:t>
      </w:r>
    </w:p>
    <w:p w:rsidR="00000000" w:rsidRDefault="00D45B44" w:rsidP="009F61EF">
      <w:pPr>
        <w:numPr>
          <w:ilvl w:val="0"/>
          <w:numId w:val="19"/>
        </w:numPr>
      </w:pPr>
      <w:r w:rsidRPr="009F61EF">
        <w:t>Admit Proofs:</w:t>
      </w:r>
      <w:r w:rsidRPr="009F61EF">
        <w:t xml:space="preserve"> Now you have the power to share your views on any </w:t>
      </w:r>
      <w:proofErr w:type="spellStart"/>
      <w:r w:rsidRPr="009F61EF">
        <w:t>organisation</w:t>
      </w:r>
      <w:proofErr w:type="spellEnd"/>
      <w:r w:rsidRPr="009F61EF">
        <w:t xml:space="preserve">, people, </w:t>
      </w:r>
      <w:proofErr w:type="gramStart"/>
      <w:r w:rsidRPr="009F61EF">
        <w:t>place</w:t>
      </w:r>
      <w:proofErr w:type="gramEnd"/>
      <w:r w:rsidRPr="009F61EF">
        <w:t xml:space="preserve"> with the proof</w:t>
      </w:r>
      <w:r w:rsidR="009F61EF">
        <w:t>.</w:t>
      </w:r>
    </w:p>
    <w:p w:rsidR="000D31EC" w:rsidRPr="000D31EC" w:rsidRDefault="000D31EC" w:rsidP="000D31EC">
      <w:pPr>
        <w:ind w:left="720"/>
        <w:rPr>
          <w:sz w:val="32"/>
        </w:rPr>
      </w:pPr>
    </w:p>
    <w:p w:rsidR="000D31EC" w:rsidRDefault="000D31EC" w:rsidP="000D31EC">
      <w:pPr>
        <w:pStyle w:val="Heading3"/>
        <w:shd w:val="clear" w:color="auto" w:fill="FFFFFF"/>
        <w:spacing w:after="450"/>
        <w:rPr>
          <w:rFonts w:ascii="Arial" w:hAnsi="Arial" w:cs="Arial"/>
          <w:color w:val="272626"/>
          <w:sz w:val="32"/>
        </w:rPr>
      </w:pPr>
      <w:r w:rsidRPr="000D31EC">
        <w:rPr>
          <w:rFonts w:ascii="Arial" w:hAnsi="Arial" w:cs="Arial"/>
          <w:color w:val="272626"/>
          <w:sz w:val="32"/>
        </w:rPr>
        <w:t xml:space="preserve">Chapter 3: Organization Profile </w:t>
      </w:r>
    </w:p>
    <w:p w:rsidR="000D31EC" w:rsidRPr="001D004B" w:rsidRDefault="000D31EC" w:rsidP="001D004B">
      <w:pPr>
        <w:pStyle w:val="ListParagraph"/>
        <w:numPr>
          <w:ilvl w:val="0"/>
          <w:numId w:val="21"/>
        </w:numPr>
        <w:rPr>
          <w:rFonts w:ascii="Arial" w:eastAsia="Times New Roman" w:hAnsi="Arial" w:cs="Arial"/>
          <w:color w:val="272626"/>
          <w:sz w:val="24"/>
          <w:szCs w:val="24"/>
        </w:rPr>
      </w:pPr>
      <w:r w:rsidRPr="001D004B">
        <w:rPr>
          <w:rFonts w:ascii="Arial" w:eastAsia="Times New Roman" w:hAnsi="Arial" w:cs="Arial"/>
          <w:color w:val="272626"/>
          <w:sz w:val="24"/>
          <w:szCs w:val="24"/>
        </w:rPr>
        <w:t>Website Name: Secret power</w:t>
      </w:r>
    </w:p>
    <w:p w:rsidR="000D31EC" w:rsidRPr="001D004B" w:rsidRDefault="000D31EC" w:rsidP="001D004B">
      <w:pPr>
        <w:pStyle w:val="ListParagraph"/>
        <w:numPr>
          <w:ilvl w:val="0"/>
          <w:numId w:val="21"/>
        </w:numPr>
        <w:rPr>
          <w:rFonts w:ascii="Arial" w:eastAsia="Times New Roman" w:hAnsi="Arial" w:cs="Arial"/>
          <w:color w:val="272626"/>
          <w:sz w:val="24"/>
          <w:szCs w:val="24"/>
        </w:rPr>
      </w:pPr>
      <w:r w:rsidRPr="001D004B">
        <w:rPr>
          <w:rFonts w:ascii="Arial" w:eastAsia="Times New Roman" w:hAnsi="Arial" w:cs="Arial"/>
          <w:color w:val="272626"/>
          <w:sz w:val="24"/>
          <w:szCs w:val="24"/>
        </w:rPr>
        <w:t>Website Origin: May 22</w:t>
      </w:r>
    </w:p>
    <w:p w:rsidR="000D31EC" w:rsidRPr="001D004B" w:rsidRDefault="000D31EC" w:rsidP="001D004B">
      <w:pPr>
        <w:pStyle w:val="ListParagraph"/>
        <w:numPr>
          <w:ilvl w:val="0"/>
          <w:numId w:val="21"/>
        </w:numPr>
        <w:rPr>
          <w:rFonts w:ascii="Arial" w:eastAsia="Times New Roman" w:hAnsi="Arial" w:cs="Arial"/>
          <w:color w:val="272626"/>
          <w:sz w:val="24"/>
          <w:szCs w:val="24"/>
        </w:rPr>
      </w:pPr>
      <w:r w:rsidRPr="001D004B">
        <w:rPr>
          <w:rFonts w:ascii="Arial" w:eastAsia="Times New Roman" w:hAnsi="Arial" w:cs="Arial"/>
          <w:color w:val="272626"/>
          <w:sz w:val="24"/>
          <w:szCs w:val="24"/>
        </w:rPr>
        <w:t>Founder: Juned</w:t>
      </w:r>
    </w:p>
    <w:p w:rsidR="000D31EC" w:rsidRPr="001D004B" w:rsidRDefault="000D31EC" w:rsidP="001D004B">
      <w:pPr>
        <w:pStyle w:val="ListParagraph"/>
        <w:numPr>
          <w:ilvl w:val="0"/>
          <w:numId w:val="21"/>
        </w:numPr>
        <w:rPr>
          <w:rFonts w:ascii="Arial" w:eastAsia="Times New Roman" w:hAnsi="Arial" w:cs="Arial"/>
          <w:color w:val="272626"/>
          <w:sz w:val="24"/>
          <w:szCs w:val="24"/>
        </w:rPr>
      </w:pPr>
      <w:r w:rsidRPr="001D004B">
        <w:rPr>
          <w:rFonts w:ascii="Arial" w:eastAsia="Times New Roman" w:hAnsi="Arial" w:cs="Arial"/>
          <w:color w:val="272626"/>
          <w:sz w:val="24"/>
          <w:szCs w:val="24"/>
        </w:rPr>
        <w:t>Founder Study: BCA Computer Science</w:t>
      </w:r>
    </w:p>
    <w:p w:rsidR="000D31EC" w:rsidRPr="001D004B" w:rsidRDefault="000D31EC" w:rsidP="001D004B">
      <w:pPr>
        <w:pStyle w:val="ListParagraph"/>
        <w:numPr>
          <w:ilvl w:val="0"/>
          <w:numId w:val="21"/>
        </w:numPr>
      </w:pPr>
      <w:r w:rsidRPr="001D004B">
        <w:rPr>
          <w:rFonts w:ascii="Arial" w:eastAsia="Times New Roman" w:hAnsi="Arial" w:cs="Arial"/>
          <w:color w:val="272626"/>
          <w:sz w:val="24"/>
          <w:szCs w:val="24"/>
        </w:rPr>
        <w:t>Vision: To give single entity to power to say what they want to say.</w:t>
      </w:r>
    </w:p>
    <w:p w:rsidR="001D004B" w:rsidRDefault="001D004B" w:rsidP="001D004B">
      <w:pPr>
        <w:ind w:left="0"/>
      </w:pPr>
    </w:p>
    <w:p w:rsidR="001D004B" w:rsidRDefault="001D004B" w:rsidP="001D004B">
      <w:pPr>
        <w:pStyle w:val="Heading3"/>
        <w:shd w:val="clear" w:color="auto" w:fill="FFFFFF"/>
        <w:spacing w:after="450"/>
        <w:rPr>
          <w:rFonts w:ascii="Arial" w:hAnsi="Arial" w:cs="Arial"/>
          <w:color w:val="272626"/>
        </w:rPr>
      </w:pPr>
      <w:r>
        <w:rPr>
          <w:rFonts w:ascii="Arial" w:hAnsi="Arial" w:cs="Arial"/>
          <w:color w:val="272626"/>
        </w:rPr>
        <w:t xml:space="preserve">Chapter 4: </w:t>
      </w:r>
      <w:r w:rsidR="001C2210">
        <w:rPr>
          <w:rFonts w:ascii="Arial" w:hAnsi="Arial" w:cs="Arial"/>
          <w:color w:val="272626"/>
        </w:rPr>
        <w:t>Theoretical &amp; Practical Background</w:t>
      </w:r>
    </w:p>
    <w:p w:rsidR="000A72CB" w:rsidRDefault="001D004B" w:rsidP="000A72CB">
      <w:pPr>
        <w:numPr>
          <w:ilvl w:val="0"/>
          <w:numId w:val="22"/>
        </w:numPr>
        <w:shd w:val="clear" w:color="auto" w:fill="FFFFFF"/>
        <w:spacing w:before="150" w:line="240" w:lineRule="auto"/>
        <w:ind w:left="0"/>
        <w:jc w:val="left"/>
        <w:rPr>
          <w:rFonts w:ascii="Arial" w:hAnsi="Arial" w:cs="Arial"/>
          <w:b/>
          <w:color w:val="272626"/>
        </w:rPr>
      </w:pPr>
      <w:r w:rsidRPr="000A72CB">
        <w:rPr>
          <w:rFonts w:ascii="Arial" w:hAnsi="Arial" w:cs="Arial"/>
          <w:b/>
          <w:color w:val="272626"/>
        </w:rPr>
        <w:t>Review Of Literature</w:t>
      </w:r>
    </w:p>
    <w:p w:rsidR="000A72CB" w:rsidRDefault="000A72CB" w:rsidP="000A72CB">
      <w:pPr>
        <w:shd w:val="clear" w:color="auto" w:fill="FFFFFF"/>
        <w:spacing w:before="150" w:line="240" w:lineRule="auto"/>
        <w:ind w:left="0"/>
        <w:jc w:val="left"/>
        <w:rPr>
          <w:rFonts w:ascii="Arial" w:hAnsi="Arial" w:cs="Arial"/>
          <w:b/>
          <w:color w:val="272626"/>
        </w:rPr>
      </w:pPr>
    </w:p>
    <w:p w:rsidR="000A72CB" w:rsidRPr="000A72CB" w:rsidRDefault="000A72CB" w:rsidP="000A72CB">
      <w:pPr>
        <w:shd w:val="clear" w:color="auto" w:fill="FFFFFF"/>
        <w:spacing w:before="150" w:line="240" w:lineRule="auto"/>
        <w:ind w:left="0"/>
        <w:jc w:val="left"/>
        <w:rPr>
          <w:rFonts w:ascii="Arial" w:hAnsi="Arial" w:cs="Arial"/>
          <w:color w:val="272626"/>
        </w:rPr>
      </w:pPr>
      <w:r w:rsidRPr="000A72CB">
        <w:rPr>
          <w:rFonts w:ascii="Arial" w:hAnsi="Arial" w:cs="Arial"/>
          <w:color w:val="272626"/>
        </w:rPr>
        <w:t>First User will open the website like this.</w:t>
      </w:r>
    </w:p>
    <w:p w:rsidR="000A72CB" w:rsidRDefault="000A72CB" w:rsidP="000A72CB">
      <w:pPr>
        <w:shd w:val="clear" w:color="auto" w:fill="FFFFFF"/>
        <w:spacing w:before="150" w:line="240" w:lineRule="auto"/>
        <w:ind w:left="0"/>
        <w:jc w:val="left"/>
        <w:rPr>
          <w:rFonts w:ascii="Arial" w:hAnsi="Arial" w:cs="Arial"/>
          <w:color w:val="272626"/>
        </w:rPr>
      </w:pPr>
      <w:r w:rsidRPr="000A72CB">
        <w:rPr>
          <w:rFonts w:ascii="Arial" w:hAnsi="Arial" w:cs="Arial"/>
          <w:color w:val="272626"/>
        </w:rPr>
        <w:t>We have made this user interface</w:t>
      </w:r>
      <w:r>
        <w:rPr>
          <w:rFonts w:ascii="Arial" w:hAnsi="Arial" w:cs="Arial"/>
          <w:color w:val="272626"/>
        </w:rPr>
        <w:t xml:space="preserve"> as simple so that nothing to explain on it.</w:t>
      </w:r>
    </w:p>
    <w:p w:rsidR="00DF08A4" w:rsidRPr="00DF08A4" w:rsidRDefault="00DF08A4" w:rsidP="000A72CB">
      <w:pPr>
        <w:shd w:val="clear" w:color="auto" w:fill="FFFFFF"/>
        <w:spacing w:before="150" w:line="240" w:lineRule="auto"/>
        <w:ind w:left="0"/>
        <w:jc w:val="left"/>
        <w:rPr>
          <w:rFonts w:ascii="Arial" w:hAnsi="Arial" w:cs="Arial"/>
          <w:b/>
          <w:color w:val="272626"/>
        </w:rPr>
      </w:pPr>
      <w:r w:rsidRPr="00DF08A4">
        <w:rPr>
          <w:b/>
        </w:rPr>
        <w:t xml:space="preserve">Website </w:t>
      </w:r>
      <w:hyperlink r:id="rId11" w:history="1">
        <w:r w:rsidRPr="00DF08A4">
          <w:rPr>
            <w:rStyle w:val="Hyperlink"/>
            <w:b/>
          </w:rPr>
          <w:t>Home Page</w:t>
        </w:r>
      </w:hyperlink>
    </w:p>
    <w:p w:rsidR="000A72CB" w:rsidRDefault="000A72CB" w:rsidP="000A72CB">
      <w:pPr>
        <w:shd w:val="clear" w:color="auto" w:fill="FFFFFF"/>
        <w:spacing w:before="150" w:line="240" w:lineRule="auto"/>
        <w:ind w:left="0"/>
        <w:jc w:val="left"/>
        <w:rPr>
          <w:rFonts w:ascii="Arial" w:hAnsi="Arial" w:cs="Arial"/>
          <w:color w:val="272626"/>
        </w:rPr>
      </w:pPr>
      <w:r>
        <w:rPr>
          <w:noProof/>
        </w:rPr>
        <w:drawing>
          <wp:inline distT="0" distB="0" distL="0" distR="0" wp14:anchorId="2143E1C6" wp14:editId="468D6465">
            <wp:extent cx="6457950" cy="3632835"/>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457950" cy="3632835"/>
                    </a:xfrm>
                    <a:prstGeom prst="rect">
                      <a:avLst/>
                    </a:prstGeom>
                  </pic:spPr>
                </pic:pic>
              </a:graphicData>
            </a:graphic>
          </wp:inline>
        </w:drawing>
      </w:r>
    </w:p>
    <w:p w:rsidR="000A72CB" w:rsidRDefault="00036032" w:rsidP="000A72CB">
      <w:pPr>
        <w:shd w:val="clear" w:color="auto" w:fill="FFFFFF"/>
        <w:spacing w:before="150" w:line="240" w:lineRule="auto"/>
        <w:ind w:left="0"/>
        <w:jc w:val="left"/>
        <w:rPr>
          <w:noProof/>
        </w:rPr>
      </w:pPr>
      <w:r>
        <w:rPr>
          <w:noProof/>
        </w:rPr>
        <w:lastRenderedPageBreak/>
        <w:drawing>
          <wp:anchor distT="0" distB="0" distL="114300" distR="114300" simplePos="0" relativeHeight="251663360" behindDoc="1" locked="0" layoutInCell="1" allowOverlap="1">
            <wp:simplePos x="0" y="0"/>
            <wp:positionH relativeFrom="column">
              <wp:posOffset>3571875</wp:posOffset>
            </wp:positionH>
            <wp:positionV relativeFrom="paragraph">
              <wp:posOffset>146685</wp:posOffset>
            </wp:positionV>
            <wp:extent cx="2936240" cy="1775460"/>
            <wp:effectExtent l="0" t="0" r="0" b="0"/>
            <wp:wrapTight wrapText="bothSides">
              <wp:wrapPolygon edited="0">
                <wp:start x="0" y="0"/>
                <wp:lineTo x="0" y="21322"/>
                <wp:lineTo x="21441" y="21322"/>
                <wp:lineTo x="21441"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28A0092B-C50C-407E-A947-70E740481C1C}">
                          <a14:useLocalDpi xmlns:a14="http://schemas.microsoft.com/office/drawing/2010/main" val="0"/>
                        </a:ext>
                      </a:extLst>
                    </a:blip>
                    <a:srcRect t="15809" r="21715"/>
                    <a:stretch/>
                  </pic:blipFill>
                  <pic:spPr bwMode="auto">
                    <a:xfrm>
                      <a:off x="0" y="0"/>
                      <a:ext cx="2936240" cy="17754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4384" behindDoc="0" locked="0" layoutInCell="1" allowOverlap="1">
            <wp:simplePos x="0" y="0"/>
            <wp:positionH relativeFrom="column">
              <wp:posOffset>1270</wp:posOffset>
            </wp:positionH>
            <wp:positionV relativeFrom="paragraph">
              <wp:posOffset>146780</wp:posOffset>
            </wp:positionV>
            <wp:extent cx="3530549" cy="2055510"/>
            <wp:effectExtent l="0" t="0" r="0" b="1905"/>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extLst>
                        <a:ext uri="{28A0092B-C50C-407E-A947-70E740481C1C}">
                          <a14:useLocalDpi xmlns:a14="http://schemas.microsoft.com/office/drawing/2010/main" val="0"/>
                        </a:ext>
                      </a:extLst>
                    </a:blip>
                    <a:srcRect t="16434" r="19257"/>
                    <a:stretch/>
                  </pic:blipFill>
                  <pic:spPr bwMode="auto">
                    <a:xfrm>
                      <a:off x="0" y="0"/>
                      <a:ext cx="3530549" cy="2055510"/>
                    </a:xfrm>
                    <a:prstGeom prst="rect">
                      <a:avLst/>
                    </a:prstGeom>
                    <a:ln>
                      <a:noFill/>
                    </a:ln>
                    <a:extLst>
                      <a:ext uri="{53640926-AAD7-44D8-BBD7-CCE9431645EC}">
                        <a14:shadowObscured xmlns:a14="http://schemas.microsoft.com/office/drawing/2010/main"/>
                      </a:ext>
                    </a:extLst>
                  </pic:spPr>
                </pic:pic>
              </a:graphicData>
            </a:graphic>
          </wp:anchor>
        </w:drawing>
      </w:r>
    </w:p>
    <w:p w:rsidR="000A72CB" w:rsidRDefault="00036032" w:rsidP="000A72CB">
      <w:pPr>
        <w:shd w:val="clear" w:color="auto" w:fill="FFFFFF"/>
        <w:spacing w:before="150" w:line="240" w:lineRule="auto"/>
        <w:ind w:left="0"/>
        <w:jc w:val="left"/>
        <w:rPr>
          <w:noProof/>
        </w:rPr>
      </w:pPr>
      <w:r>
        <w:rPr>
          <w:noProof/>
        </w:rPr>
        <w:drawing>
          <wp:anchor distT="0" distB="0" distL="114300" distR="114300" simplePos="0" relativeHeight="251665408" behindDoc="1" locked="0" layoutInCell="1" allowOverlap="1">
            <wp:simplePos x="0" y="0"/>
            <wp:positionH relativeFrom="column">
              <wp:posOffset>1270</wp:posOffset>
            </wp:positionH>
            <wp:positionV relativeFrom="paragraph">
              <wp:posOffset>74295</wp:posOffset>
            </wp:positionV>
            <wp:extent cx="4820920" cy="2792095"/>
            <wp:effectExtent l="0" t="0" r="0" b="8255"/>
            <wp:wrapTight wrapText="bothSides">
              <wp:wrapPolygon edited="0">
                <wp:start x="0" y="0"/>
                <wp:lineTo x="0" y="21516"/>
                <wp:lineTo x="21509" y="21516"/>
                <wp:lineTo x="21509"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extLst>
                        <a:ext uri="{28A0092B-C50C-407E-A947-70E740481C1C}">
                          <a14:useLocalDpi xmlns:a14="http://schemas.microsoft.com/office/drawing/2010/main" val="0"/>
                        </a:ext>
                      </a:extLst>
                    </a:blip>
                    <a:srcRect l="1" t="14562" r="17025"/>
                    <a:stretch/>
                  </pic:blipFill>
                  <pic:spPr bwMode="auto">
                    <a:xfrm>
                      <a:off x="0" y="0"/>
                      <a:ext cx="4820920" cy="27920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0A72CB" w:rsidRDefault="000A72CB" w:rsidP="000A72CB">
      <w:pPr>
        <w:shd w:val="clear" w:color="auto" w:fill="FFFFFF"/>
        <w:spacing w:before="150" w:line="240" w:lineRule="auto"/>
        <w:ind w:left="0"/>
        <w:jc w:val="left"/>
        <w:rPr>
          <w:noProof/>
        </w:rPr>
      </w:pPr>
    </w:p>
    <w:p w:rsidR="000A72CB" w:rsidRDefault="000A72CB" w:rsidP="000A72CB">
      <w:pPr>
        <w:shd w:val="clear" w:color="auto" w:fill="FFFFFF"/>
        <w:spacing w:before="150" w:line="240" w:lineRule="auto"/>
        <w:ind w:left="0"/>
        <w:jc w:val="left"/>
        <w:rPr>
          <w:rFonts w:ascii="Arial" w:hAnsi="Arial" w:cs="Arial"/>
          <w:color w:val="272626"/>
        </w:rPr>
      </w:pPr>
    </w:p>
    <w:p w:rsidR="000A72CB" w:rsidRDefault="000A72CB" w:rsidP="000A72CB">
      <w:pPr>
        <w:shd w:val="clear" w:color="auto" w:fill="FFFFFF"/>
        <w:spacing w:before="150" w:line="240" w:lineRule="auto"/>
        <w:ind w:left="0"/>
        <w:jc w:val="left"/>
        <w:rPr>
          <w:rFonts w:ascii="Arial" w:hAnsi="Arial" w:cs="Arial"/>
          <w:color w:val="272626"/>
        </w:rPr>
      </w:pPr>
    </w:p>
    <w:p w:rsidR="000A72CB" w:rsidRDefault="000A72CB" w:rsidP="000A72CB">
      <w:pPr>
        <w:shd w:val="clear" w:color="auto" w:fill="FFFFFF"/>
        <w:spacing w:before="150" w:line="240" w:lineRule="auto"/>
        <w:ind w:left="0"/>
        <w:jc w:val="left"/>
        <w:rPr>
          <w:rFonts w:ascii="Arial" w:hAnsi="Arial" w:cs="Arial"/>
          <w:color w:val="272626"/>
        </w:rPr>
      </w:pPr>
    </w:p>
    <w:p w:rsidR="000A72CB" w:rsidRDefault="000A72CB" w:rsidP="000A72CB">
      <w:pPr>
        <w:shd w:val="clear" w:color="auto" w:fill="FFFFFF"/>
        <w:spacing w:before="150" w:line="240" w:lineRule="auto"/>
        <w:ind w:left="0"/>
        <w:jc w:val="left"/>
        <w:rPr>
          <w:noProof/>
        </w:rPr>
      </w:pPr>
    </w:p>
    <w:p w:rsidR="000A72CB" w:rsidRDefault="000A72CB" w:rsidP="000A72CB">
      <w:pPr>
        <w:shd w:val="clear" w:color="auto" w:fill="FFFFFF"/>
        <w:spacing w:before="150" w:line="240" w:lineRule="auto"/>
        <w:ind w:left="0"/>
        <w:jc w:val="left"/>
        <w:rPr>
          <w:noProof/>
        </w:rPr>
      </w:pPr>
    </w:p>
    <w:p w:rsidR="000A72CB" w:rsidRDefault="000A72CB" w:rsidP="000A72CB">
      <w:pPr>
        <w:shd w:val="clear" w:color="auto" w:fill="FFFFFF"/>
        <w:spacing w:before="150" w:line="240" w:lineRule="auto"/>
        <w:ind w:left="0"/>
        <w:jc w:val="left"/>
        <w:rPr>
          <w:rFonts w:ascii="Arial" w:hAnsi="Arial" w:cs="Arial"/>
          <w:color w:val="272626"/>
        </w:rPr>
      </w:pPr>
    </w:p>
    <w:p w:rsidR="000A72CB" w:rsidRPr="000A72CB" w:rsidRDefault="000A72CB" w:rsidP="000A72CB">
      <w:pPr>
        <w:shd w:val="clear" w:color="auto" w:fill="FFFFFF"/>
        <w:spacing w:before="150" w:line="240" w:lineRule="auto"/>
        <w:ind w:left="0"/>
        <w:jc w:val="left"/>
        <w:rPr>
          <w:rFonts w:ascii="Arial" w:hAnsi="Arial" w:cs="Arial"/>
          <w:color w:val="272626"/>
        </w:rPr>
      </w:pPr>
    </w:p>
    <w:p w:rsidR="00036032" w:rsidRDefault="00036032" w:rsidP="00036032">
      <w:pPr>
        <w:shd w:val="clear" w:color="auto" w:fill="FFFFFF"/>
        <w:spacing w:before="150" w:line="240" w:lineRule="auto"/>
        <w:ind w:left="0"/>
        <w:jc w:val="left"/>
        <w:rPr>
          <w:rFonts w:ascii="Arial" w:hAnsi="Arial" w:cs="Arial"/>
          <w:color w:val="272626"/>
        </w:rPr>
      </w:pPr>
    </w:p>
    <w:p w:rsidR="00036032" w:rsidRPr="00036032" w:rsidRDefault="00036032" w:rsidP="00036032">
      <w:pPr>
        <w:shd w:val="clear" w:color="auto" w:fill="FFFFFF"/>
        <w:spacing w:before="150" w:line="240" w:lineRule="auto"/>
        <w:ind w:left="0"/>
        <w:jc w:val="left"/>
        <w:rPr>
          <w:rFonts w:ascii="Arial" w:hAnsi="Arial" w:cs="Arial"/>
          <w:color w:val="272626"/>
        </w:rPr>
      </w:pPr>
    </w:p>
    <w:p w:rsidR="00036032" w:rsidRPr="00036032" w:rsidRDefault="00036032" w:rsidP="00036032">
      <w:pPr>
        <w:shd w:val="clear" w:color="auto" w:fill="FFFFFF"/>
        <w:spacing w:before="150" w:line="240" w:lineRule="auto"/>
        <w:ind w:left="0"/>
        <w:jc w:val="left"/>
        <w:rPr>
          <w:rFonts w:ascii="Arial" w:hAnsi="Arial" w:cs="Arial"/>
          <w:b/>
          <w:color w:val="272626"/>
        </w:rPr>
      </w:pPr>
      <w:r w:rsidRPr="00036032">
        <w:rPr>
          <w:rFonts w:ascii="Arial" w:hAnsi="Arial" w:cs="Arial"/>
          <w:b/>
          <w:color w:val="272626"/>
        </w:rPr>
        <w:t>In Homepage Have only 4 Pages.</w:t>
      </w:r>
    </w:p>
    <w:p w:rsidR="00036032" w:rsidRPr="00036032" w:rsidRDefault="00036032" w:rsidP="00036032">
      <w:pPr>
        <w:pStyle w:val="ListParagraph"/>
        <w:numPr>
          <w:ilvl w:val="0"/>
          <w:numId w:val="23"/>
        </w:numPr>
        <w:shd w:val="clear" w:color="auto" w:fill="FFFFFF"/>
        <w:spacing w:before="150" w:line="240" w:lineRule="auto"/>
        <w:jc w:val="left"/>
        <w:rPr>
          <w:rFonts w:ascii="Arial" w:hAnsi="Arial" w:cs="Arial"/>
          <w:color w:val="272626"/>
        </w:rPr>
      </w:pPr>
      <w:r w:rsidRPr="00036032">
        <w:rPr>
          <w:rFonts w:ascii="Arial" w:hAnsi="Arial" w:cs="Arial"/>
          <w:color w:val="272626"/>
        </w:rPr>
        <w:t>Home</w:t>
      </w:r>
    </w:p>
    <w:p w:rsidR="00036032" w:rsidRPr="00036032" w:rsidRDefault="00036032" w:rsidP="00036032">
      <w:pPr>
        <w:pStyle w:val="ListParagraph"/>
        <w:numPr>
          <w:ilvl w:val="0"/>
          <w:numId w:val="23"/>
        </w:numPr>
        <w:shd w:val="clear" w:color="auto" w:fill="FFFFFF"/>
        <w:spacing w:before="150" w:line="240" w:lineRule="auto"/>
        <w:jc w:val="left"/>
        <w:rPr>
          <w:rFonts w:ascii="Arial" w:hAnsi="Arial" w:cs="Arial"/>
          <w:color w:val="272626"/>
        </w:rPr>
      </w:pPr>
      <w:r w:rsidRPr="00036032">
        <w:rPr>
          <w:rFonts w:ascii="Arial" w:hAnsi="Arial" w:cs="Arial"/>
          <w:color w:val="272626"/>
        </w:rPr>
        <w:t>About us</w:t>
      </w:r>
    </w:p>
    <w:p w:rsidR="00036032" w:rsidRPr="00036032" w:rsidRDefault="00036032" w:rsidP="00036032">
      <w:pPr>
        <w:pStyle w:val="ListParagraph"/>
        <w:numPr>
          <w:ilvl w:val="0"/>
          <w:numId w:val="23"/>
        </w:numPr>
        <w:shd w:val="clear" w:color="auto" w:fill="FFFFFF"/>
        <w:spacing w:before="150" w:line="240" w:lineRule="auto"/>
        <w:jc w:val="left"/>
        <w:rPr>
          <w:rFonts w:ascii="Arial" w:hAnsi="Arial" w:cs="Arial"/>
          <w:color w:val="272626"/>
        </w:rPr>
      </w:pPr>
      <w:r w:rsidRPr="00036032">
        <w:rPr>
          <w:rFonts w:ascii="Arial" w:hAnsi="Arial" w:cs="Arial"/>
          <w:color w:val="272626"/>
        </w:rPr>
        <w:t xml:space="preserve">Mission </w:t>
      </w:r>
    </w:p>
    <w:p w:rsidR="00036032" w:rsidRDefault="00036032" w:rsidP="0006010D">
      <w:pPr>
        <w:pStyle w:val="ListParagraph"/>
        <w:numPr>
          <w:ilvl w:val="0"/>
          <w:numId w:val="23"/>
        </w:numPr>
        <w:shd w:val="clear" w:color="auto" w:fill="FFFFFF"/>
        <w:spacing w:before="150" w:line="240" w:lineRule="auto"/>
        <w:jc w:val="left"/>
        <w:rPr>
          <w:rFonts w:ascii="Arial" w:hAnsi="Arial" w:cs="Arial"/>
          <w:color w:val="272626"/>
        </w:rPr>
      </w:pPr>
      <w:r w:rsidRPr="00036032">
        <w:rPr>
          <w:rFonts w:ascii="Arial" w:hAnsi="Arial" w:cs="Arial"/>
          <w:color w:val="272626"/>
        </w:rPr>
        <w:t>Contact Us</w:t>
      </w:r>
    </w:p>
    <w:p w:rsidR="0006010D" w:rsidRPr="0006010D" w:rsidRDefault="0006010D" w:rsidP="0006010D">
      <w:pPr>
        <w:pStyle w:val="ListParagraph"/>
        <w:shd w:val="clear" w:color="auto" w:fill="FFFFFF"/>
        <w:spacing w:before="150" w:line="240" w:lineRule="auto"/>
        <w:jc w:val="left"/>
        <w:rPr>
          <w:rFonts w:ascii="Arial" w:hAnsi="Arial" w:cs="Arial"/>
          <w:color w:val="272626"/>
        </w:rPr>
      </w:pPr>
    </w:p>
    <w:p w:rsidR="001D004B" w:rsidRDefault="001D004B" w:rsidP="001D004B">
      <w:pPr>
        <w:numPr>
          <w:ilvl w:val="0"/>
          <w:numId w:val="22"/>
        </w:numPr>
        <w:shd w:val="clear" w:color="auto" w:fill="FFFFFF"/>
        <w:spacing w:before="150" w:line="240" w:lineRule="auto"/>
        <w:ind w:left="0"/>
        <w:jc w:val="left"/>
        <w:rPr>
          <w:rFonts w:ascii="Arial" w:hAnsi="Arial" w:cs="Arial"/>
          <w:b/>
          <w:color w:val="272626"/>
          <w:sz w:val="32"/>
        </w:rPr>
      </w:pPr>
      <w:r w:rsidRPr="0006010D">
        <w:rPr>
          <w:rFonts w:ascii="Arial" w:hAnsi="Arial" w:cs="Arial"/>
          <w:b/>
          <w:color w:val="272626"/>
          <w:sz w:val="32"/>
        </w:rPr>
        <w:t>Fundamental Concepts</w:t>
      </w:r>
    </w:p>
    <w:p w:rsidR="0006010D" w:rsidRPr="0006010D" w:rsidRDefault="0006010D" w:rsidP="0006010D">
      <w:pPr>
        <w:pStyle w:val="ListParagraph"/>
        <w:numPr>
          <w:ilvl w:val="0"/>
          <w:numId w:val="23"/>
        </w:numPr>
        <w:shd w:val="clear" w:color="auto" w:fill="FFFFFF"/>
        <w:spacing w:before="150" w:line="240" w:lineRule="auto"/>
        <w:jc w:val="left"/>
        <w:rPr>
          <w:rFonts w:ascii="Arial" w:hAnsi="Arial" w:cs="Arial"/>
          <w:color w:val="272626"/>
        </w:rPr>
      </w:pPr>
      <w:r w:rsidRPr="0006010D">
        <w:rPr>
          <w:rFonts w:ascii="Arial" w:hAnsi="Arial" w:cs="Arial"/>
          <w:color w:val="272626"/>
        </w:rPr>
        <w:t xml:space="preserve">When User click on </w:t>
      </w:r>
      <w:proofErr w:type="spellStart"/>
      <w:r w:rsidRPr="0006010D">
        <w:rPr>
          <w:rFonts w:ascii="Arial" w:hAnsi="Arial" w:cs="Arial"/>
          <w:color w:val="272626"/>
        </w:rPr>
        <w:t>on</w:t>
      </w:r>
      <w:proofErr w:type="spellEnd"/>
      <w:r w:rsidRPr="0006010D">
        <w:rPr>
          <w:rFonts w:ascii="Arial" w:hAnsi="Arial" w:cs="Arial"/>
          <w:color w:val="272626"/>
        </w:rPr>
        <w:t xml:space="preserve"> Discover more in homepage </w:t>
      </w:r>
      <w:r>
        <w:rPr>
          <w:rFonts w:ascii="Arial" w:hAnsi="Arial" w:cs="Arial"/>
          <w:color w:val="272626"/>
        </w:rPr>
        <w:t>he will redirect to Community Post.</w:t>
      </w:r>
    </w:p>
    <w:p w:rsidR="001D004B" w:rsidRPr="0006010D" w:rsidRDefault="001D004B" w:rsidP="0006010D">
      <w:pPr>
        <w:pStyle w:val="ListParagraph"/>
        <w:shd w:val="clear" w:color="auto" w:fill="FFFFFF"/>
        <w:spacing w:before="150" w:line="240" w:lineRule="auto"/>
        <w:jc w:val="left"/>
        <w:rPr>
          <w:rFonts w:ascii="Arial" w:hAnsi="Arial" w:cs="Arial"/>
          <w:color w:val="272626"/>
        </w:rPr>
      </w:pPr>
    </w:p>
    <w:p w:rsidR="000D31EC" w:rsidRDefault="0006010D" w:rsidP="00C2226E">
      <w:pPr>
        <w:pStyle w:val="ListParagraph"/>
        <w:numPr>
          <w:ilvl w:val="1"/>
          <w:numId w:val="23"/>
        </w:numPr>
        <w:spacing w:line="240" w:lineRule="auto"/>
      </w:pPr>
      <w:r>
        <w:t xml:space="preserve">Website </w:t>
      </w:r>
      <w:hyperlink r:id="rId16" w:history="1">
        <w:r w:rsidRPr="0006010D">
          <w:rPr>
            <w:rStyle w:val="Hyperlink"/>
          </w:rPr>
          <w:t>Hom</w:t>
        </w:r>
        <w:r w:rsidRPr="0006010D">
          <w:rPr>
            <w:rStyle w:val="Hyperlink"/>
          </w:rPr>
          <w:t>e</w:t>
        </w:r>
        <w:r w:rsidRPr="0006010D">
          <w:rPr>
            <w:rStyle w:val="Hyperlink"/>
          </w:rPr>
          <w:t xml:space="preserve"> Page</w:t>
        </w:r>
      </w:hyperlink>
    </w:p>
    <w:p w:rsidR="0006010D" w:rsidRDefault="0006010D" w:rsidP="00C2226E">
      <w:pPr>
        <w:pStyle w:val="ListParagraph"/>
        <w:numPr>
          <w:ilvl w:val="1"/>
          <w:numId w:val="23"/>
        </w:numPr>
        <w:spacing w:line="240" w:lineRule="auto"/>
      </w:pPr>
      <w:r>
        <w:t xml:space="preserve">Website </w:t>
      </w:r>
      <w:bookmarkStart w:id="4" w:name="BlogPage"/>
      <w:r>
        <w:fldChar w:fldCharType="begin"/>
      </w:r>
      <w:r>
        <w:instrText>HYPERLINK "http://localhost/secret/"</w:instrText>
      </w:r>
      <w:r>
        <w:fldChar w:fldCharType="separate"/>
      </w:r>
      <w:r w:rsidRPr="0006010D">
        <w:rPr>
          <w:rStyle w:val="Hyperlink"/>
        </w:rPr>
        <w:t>Blog p</w:t>
      </w:r>
      <w:r w:rsidRPr="0006010D">
        <w:rPr>
          <w:rStyle w:val="Hyperlink"/>
        </w:rPr>
        <w:t>a</w:t>
      </w:r>
      <w:r w:rsidRPr="0006010D">
        <w:rPr>
          <w:rStyle w:val="Hyperlink"/>
        </w:rPr>
        <w:t>g</w:t>
      </w:r>
      <w:r w:rsidRPr="0006010D">
        <w:rPr>
          <w:rStyle w:val="Hyperlink"/>
        </w:rPr>
        <w:t>e</w:t>
      </w:r>
      <w:bookmarkEnd w:id="4"/>
      <w:r>
        <w:fldChar w:fldCharType="end"/>
      </w:r>
    </w:p>
    <w:p w:rsidR="0054448A" w:rsidRDefault="0054448A" w:rsidP="00C2226E">
      <w:pPr>
        <w:pStyle w:val="ListParagraph"/>
        <w:numPr>
          <w:ilvl w:val="1"/>
          <w:numId w:val="23"/>
        </w:numPr>
        <w:spacing w:line="240" w:lineRule="auto"/>
      </w:pPr>
      <w:r>
        <w:t xml:space="preserve">Sign in </w:t>
      </w:r>
      <w:hyperlink r:id="rId17" w:history="1">
        <w:r w:rsidRPr="0054448A">
          <w:rPr>
            <w:rStyle w:val="Hyperlink"/>
          </w:rPr>
          <w:t>Anonymously</w:t>
        </w:r>
      </w:hyperlink>
    </w:p>
    <w:p w:rsidR="00DF08A4" w:rsidRDefault="00DF08A4" w:rsidP="00C2226E">
      <w:pPr>
        <w:pStyle w:val="ListParagraph"/>
        <w:numPr>
          <w:ilvl w:val="1"/>
          <w:numId w:val="23"/>
        </w:numPr>
        <w:spacing w:line="240" w:lineRule="auto"/>
      </w:pPr>
      <w:r>
        <w:t xml:space="preserve">Website </w:t>
      </w:r>
      <w:hyperlink r:id="rId18" w:history="1">
        <w:r w:rsidRPr="00DF08A4">
          <w:rPr>
            <w:rStyle w:val="Hyperlink"/>
          </w:rPr>
          <w:t>Blog Adm</w:t>
        </w:r>
        <w:r w:rsidRPr="00DF08A4">
          <w:rPr>
            <w:rStyle w:val="Hyperlink"/>
          </w:rPr>
          <w:t>i</w:t>
        </w:r>
        <w:r w:rsidRPr="00DF08A4">
          <w:rPr>
            <w:rStyle w:val="Hyperlink"/>
          </w:rPr>
          <w:t>n</w:t>
        </w:r>
      </w:hyperlink>
    </w:p>
    <w:p w:rsidR="00DF08A4" w:rsidRDefault="00DF08A4" w:rsidP="00C2226E">
      <w:pPr>
        <w:pStyle w:val="ListParagraph"/>
        <w:numPr>
          <w:ilvl w:val="1"/>
          <w:numId w:val="23"/>
        </w:numPr>
        <w:spacing w:line="240" w:lineRule="auto"/>
      </w:pPr>
      <w:r>
        <w:t xml:space="preserve">Website </w:t>
      </w:r>
      <w:hyperlink r:id="rId19" w:history="1">
        <w:r w:rsidRPr="00DF08A4">
          <w:rPr>
            <w:rStyle w:val="Hyperlink"/>
          </w:rPr>
          <w:t>Data</w:t>
        </w:r>
        <w:r w:rsidRPr="00DF08A4">
          <w:rPr>
            <w:rStyle w:val="Hyperlink"/>
          </w:rPr>
          <w:t>b</w:t>
        </w:r>
        <w:r w:rsidRPr="00DF08A4">
          <w:rPr>
            <w:rStyle w:val="Hyperlink"/>
          </w:rPr>
          <w:t>ase</w:t>
        </w:r>
      </w:hyperlink>
    </w:p>
    <w:p w:rsidR="00DF08A4" w:rsidRDefault="00DF08A4" w:rsidP="00C2226E">
      <w:pPr>
        <w:pStyle w:val="ListParagraph"/>
        <w:numPr>
          <w:ilvl w:val="1"/>
          <w:numId w:val="23"/>
        </w:numPr>
        <w:spacing w:line="240" w:lineRule="auto"/>
      </w:pPr>
      <w:r>
        <w:t xml:space="preserve">Website </w:t>
      </w:r>
      <w:hyperlink r:id="rId20" w:history="1">
        <w:r w:rsidRPr="00DF08A4">
          <w:rPr>
            <w:rStyle w:val="Hyperlink"/>
          </w:rPr>
          <w:t>Source Co</w:t>
        </w:r>
        <w:r w:rsidRPr="00DF08A4">
          <w:rPr>
            <w:rStyle w:val="Hyperlink"/>
          </w:rPr>
          <w:t>d</w:t>
        </w:r>
        <w:r w:rsidRPr="00DF08A4">
          <w:rPr>
            <w:rStyle w:val="Hyperlink"/>
          </w:rPr>
          <w:t>e</w:t>
        </w:r>
      </w:hyperlink>
    </w:p>
    <w:p w:rsidR="00DF08A4" w:rsidRDefault="00DF08A4" w:rsidP="000D31EC">
      <w:pPr>
        <w:ind w:left="720"/>
      </w:pPr>
    </w:p>
    <w:p w:rsidR="006D2470" w:rsidRDefault="006D2470" w:rsidP="008E5C21">
      <w:pPr>
        <w:spacing w:line="240" w:lineRule="auto"/>
        <w:ind w:left="720"/>
        <w:rPr>
          <w:noProof/>
        </w:rPr>
      </w:pPr>
    </w:p>
    <w:p w:rsidR="006D2470" w:rsidRDefault="006D2470" w:rsidP="008E5C21">
      <w:pPr>
        <w:spacing w:line="240" w:lineRule="auto"/>
        <w:ind w:left="720"/>
        <w:rPr>
          <w:noProof/>
        </w:rPr>
      </w:pPr>
    </w:p>
    <w:p w:rsidR="008E5C21" w:rsidRDefault="006D2470" w:rsidP="008E5C21">
      <w:pPr>
        <w:spacing w:line="240" w:lineRule="auto"/>
        <w:ind w:left="720"/>
      </w:pPr>
      <w:r>
        <w:rPr>
          <w:noProof/>
        </w:rPr>
        <w:drawing>
          <wp:anchor distT="0" distB="0" distL="114300" distR="114300" simplePos="0" relativeHeight="251675648" behindDoc="0" locked="0" layoutInCell="1" allowOverlap="1">
            <wp:simplePos x="0" y="0"/>
            <wp:positionH relativeFrom="column">
              <wp:posOffset>417195</wp:posOffset>
            </wp:positionH>
            <wp:positionV relativeFrom="paragraph">
              <wp:posOffset>394335</wp:posOffset>
            </wp:positionV>
            <wp:extent cx="5843270" cy="3052445"/>
            <wp:effectExtent l="0" t="0" r="508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print">
                      <a:extLst>
                        <a:ext uri="{28A0092B-C50C-407E-A947-70E740481C1C}">
                          <a14:useLocalDpi xmlns:a14="http://schemas.microsoft.com/office/drawing/2010/main" val="0"/>
                        </a:ext>
                      </a:extLst>
                    </a:blip>
                    <a:srcRect b="7111"/>
                    <a:stretch/>
                  </pic:blipFill>
                  <pic:spPr bwMode="auto">
                    <a:xfrm>
                      <a:off x="0" y="0"/>
                      <a:ext cx="5843270" cy="30524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E5C21">
        <w:rPr>
          <w:noProof/>
        </w:rPr>
        <w:drawing>
          <wp:anchor distT="0" distB="0" distL="114300" distR="114300" simplePos="0" relativeHeight="251676672" behindDoc="0" locked="0" layoutInCell="1" allowOverlap="1">
            <wp:simplePos x="0" y="0"/>
            <wp:positionH relativeFrom="column">
              <wp:posOffset>304165</wp:posOffset>
            </wp:positionH>
            <wp:positionV relativeFrom="paragraph">
              <wp:posOffset>3887470</wp:posOffset>
            </wp:positionV>
            <wp:extent cx="6205855" cy="3234055"/>
            <wp:effectExtent l="0" t="0" r="4445" b="4445"/>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extLst>
                        <a:ext uri="{28A0092B-C50C-407E-A947-70E740481C1C}">
                          <a14:useLocalDpi xmlns:a14="http://schemas.microsoft.com/office/drawing/2010/main" val="0"/>
                        </a:ext>
                      </a:extLst>
                    </a:blip>
                    <a:srcRect b="7356"/>
                    <a:stretch/>
                  </pic:blipFill>
                  <pic:spPr bwMode="auto">
                    <a:xfrm>
                      <a:off x="0" y="0"/>
                      <a:ext cx="6205855" cy="32340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4448A">
        <w:t>2</w:t>
      </w:r>
      <w:r w:rsidR="00C2226E">
        <w:t xml:space="preserve">. </w:t>
      </w:r>
      <w:r w:rsidR="008E5C21">
        <w:t xml:space="preserve">Website </w:t>
      </w:r>
      <w:hyperlink r:id="rId23" w:history="1">
        <w:r w:rsidR="008E5C21" w:rsidRPr="0006010D">
          <w:rPr>
            <w:rStyle w:val="Hyperlink"/>
          </w:rPr>
          <w:t>Blog page</w:t>
        </w:r>
      </w:hyperlink>
    </w:p>
    <w:p w:rsidR="00AF74F9" w:rsidRDefault="00AF74F9" w:rsidP="008E5C21">
      <w:pPr>
        <w:spacing w:line="240" w:lineRule="auto"/>
        <w:ind w:left="720"/>
        <w:rPr>
          <w:noProof/>
        </w:rPr>
      </w:pPr>
    </w:p>
    <w:p w:rsidR="008E5C21" w:rsidRDefault="008E5C21" w:rsidP="008E5C21">
      <w:pPr>
        <w:spacing w:line="240" w:lineRule="auto"/>
        <w:ind w:left="720"/>
      </w:pPr>
      <w:r>
        <w:rPr>
          <w:noProof/>
        </w:rPr>
        <w:lastRenderedPageBreak/>
        <w:drawing>
          <wp:inline distT="0" distB="0" distL="0" distR="0" wp14:anchorId="7D8DE6AA" wp14:editId="47D715AC">
            <wp:extent cx="5875481" cy="2917011"/>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b="11744"/>
                    <a:stretch/>
                  </pic:blipFill>
                  <pic:spPr bwMode="auto">
                    <a:xfrm>
                      <a:off x="0" y="0"/>
                      <a:ext cx="5876059" cy="2917298"/>
                    </a:xfrm>
                    <a:prstGeom prst="rect">
                      <a:avLst/>
                    </a:prstGeom>
                    <a:ln>
                      <a:noFill/>
                    </a:ln>
                    <a:extLst>
                      <a:ext uri="{53640926-AAD7-44D8-BBD7-CCE9431645EC}">
                        <a14:shadowObscured xmlns:a14="http://schemas.microsoft.com/office/drawing/2010/main"/>
                      </a:ext>
                    </a:extLst>
                  </pic:spPr>
                </pic:pic>
              </a:graphicData>
            </a:graphic>
          </wp:inline>
        </w:drawing>
      </w:r>
    </w:p>
    <w:p w:rsidR="00AF74F9" w:rsidRDefault="00AF74F9" w:rsidP="008E5C21">
      <w:pPr>
        <w:spacing w:line="240" w:lineRule="auto"/>
        <w:ind w:left="720"/>
      </w:pPr>
    </w:p>
    <w:p w:rsidR="00AF74F9" w:rsidRDefault="00AF74F9" w:rsidP="008E5C21">
      <w:pPr>
        <w:spacing w:line="240" w:lineRule="auto"/>
        <w:ind w:left="720"/>
        <w:rPr>
          <w:noProof/>
        </w:rPr>
      </w:pPr>
    </w:p>
    <w:p w:rsidR="0054448A" w:rsidRDefault="0054448A" w:rsidP="0054448A">
      <w:pPr>
        <w:spacing w:line="240" w:lineRule="auto"/>
      </w:pPr>
      <w:r>
        <w:t xml:space="preserve">  3. </w:t>
      </w:r>
      <w:r>
        <w:t xml:space="preserve">Sign in </w:t>
      </w:r>
      <w:hyperlink r:id="rId25" w:history="1">
        <w:r w:rsidRPr="0054448A">
          <w:rPr>
            <w:rStyle w:val="Hyperlink"/>
          </w:rPr>
          <w:t>Anonymously</w:t>
        </w:r>
      </w:hyperlink>
    </w:p>
    <w:p w:rsidR="008E5C21" w:rsidRDefault="008E5C21" w:rsidP="008E5C21">
      <w:pPr>
        <w:spacing w:line="240" w:lineRule="auto"/>
        <w:ind w:left="720"/>
      </w:pPr>
    </w:p>
    <w:p w:rsidR="008E5C21" w:rsidRDefault="008E5C21" w:rsidP="008E5C21">
      <w:pPr>
        <w:spacing w:line="240" w:lineRule="auto"/>
        <w:ind w:left="720"/>
      </w:pPr>
    </w:p>
    <w:p w:rsidR="008E5C21" w:rsidRDefault="00C2226E" w:rsidP="008E5C21">
      <w:pPr>
        <w:spacing w:line="240" w:lineRule="auto"/>
        <w:ind w:left="720"/>
      </w:pPr>
      <w:r>
        <w:rPr>
          <w:noProof/>
        </w:rPr>
        <w:drawing>
          <wp:anchor distT="0" distB="0" distL="114300" distR="114300" simplePos="0" relativeHeight="251678720" behindDoc="0" locked="0" layoutInCell="1" allowOverlap="1">
            <wp:simplePos x="0" y="0"/>
            <wp:positionH relativeFrom="column">
              <wp:posOffset>3968172</wp:posOffset>
            </wp:positionH>
            <wp:positionV relativeFrom="paragraph">
              <wp:posOffset>103238</wp:posOffset>
            </wp:positionV>
            <wp:extent cx="2153285" cy="1564005"/>
            <wp:effectExtent l="0" t="0" r="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cstate="print">
                      <a:extLst>
                        <a:ext uri="{28A0092B-C50C-407E-A947-70E740481C1C}">
                          <a14:useLocalDpi xmlns:a14="http://schemas.microsoft.com/office/drawing/2010/main" val="0"/>
                        </a:ext>
                      </a:extLst>
                    </a:blip>
                    <a:srcRect l="63892" t="19138" r="2756" b="37800"/>
                    <a:stretch/>
                  </pic:blipFill>
                  <pic:spPr bwMode="auto">
                    <a:xfrm>
                      <a:off x="0" y="0"/>
                      <a:ext cx="2153285" cy="1564005"/>
                    </a:xfrm>
                    <a:prstGeom prst="rect">
                      <a:avLst/>
                    </a:prstGeom>
                    <a:ln>
                      <a:noFill/>
                    </a:ln>
                    <a:extLst>
                      <a:ext uri="{53640926-AAD7-44D8-BBD7-CCE9431645EC}">
                        <a14:shadowObscured xmlns:a14="http://schemas.microsoft.com/office/drawing/2010/main"/>
                      </a:ext>
                    </a:extLst>
                  </pic:spPr>
                </pic:pic>
              </a:graphicData>
            </a:graphic>
          </wp:anchor>
        </w:drawing>
      </w:r>
      <w:r>
        <w:rPr>
          <w:noProof/>
        </w:rPr>
        <w:drawing>
          <wp:anchor distT="0" distB="0" distL="114300" distR="114300" simplePos="0" relativeHeight="251677696" behindDoc="0" locked="0" layoutInCell="1" allowOverlap="1">
            <wp:simplePos x="0" y="0"/>
            <wp:positionH relativeFrom="column">
              <wp:posOffset>16510</wp:posOffset>
            </wp:positionH>
            <wp:positionV relativeFrom="paragraph">
              <wp:posOffset>48433</wp:posOffset>
            </wp:positionV>
            <wp:extent cx="2456007" cy="2954797"/>
            <wp:effectExtent l="0" t="0" r="1905"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cstate="print">
                      <a:extLst>
                        <a:ext uri="{28A0092B-C50C-407E-A947-70E740481C1C}">
                          <a14:useLocalDpi xmlns:a14="http://schemas.microsoft.com/office/drawing/2010/main" val="0"/>
                        </a:ext>
                      </a:extLst>
                    </a:blip>
                    <a:srcRect l="58119" b="10428"/>
                    <a:stretch/>
                  </pic:blipFill>
                  <pic:spPr bwMode="auto">
                    <a:xfrm>
                      <a:off x="0" y="0"/>
                      <a:ext cx="2456007" cy="295479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E5C21" w:rsidRDefault="008E5C21" w:rsidP="008E5C21">
      <w:pPr>
        <w:spacing w:line="240" w:lineRule="auto"/>
        <w:ind w:left="720"/>
      </w:pPr>
    </w:p>
    <w:p w:rsidR="00AF74F9" w:rsidRDefault="00AF74F9" w:rsidP="008E5C21">
      <w:pPr>
        <w:spacing w:line="240" w:lineRule="auto"/>
        <w:ind w:left="720"/>
      </w:pPr>
    </w:p>
    <w:p w:rsidR="00AF74F9" w:rsidRDefault="00AF74F9" w:rsidP="008E5C21">
      <w:pPr>
        <w:spacing w:line="240" w:lineRule="auto"/>
        <w:ind w:left="720"/>
      </w:pPr>
    </w:p>
    <w:p w:rsidR="00AF74F9" w:rsidRDefault="00AF74F9" w:rsidP="008E5C21">
      <w:pPr>
        <w:spacing w:line="240" w:lineRule="auto"/>
        <w:ind w:left="720"/>
      </w:pPr>
    </w:p>
    <w:p w:rsidR="00C2226E" w:rsidRDefault="00C2226E" w:rsidP="008E5C21">
      <w:pPr>
        <w:spacing w:line="240" w:lineRule="auto"/>
        <w:ind w:left="720"/>
        <w:rPr>
          <w:noProof/>
        </w:rPr>
      </w:pPr>
    </w:p>
    <w:p w:rsidR="00AF74F9" w:rsidRDefault="00AF74F9" w:rsidP="008E5C21">
      <w:pPr>
        <w:spacing w:line="240" w:lineRule="auto"/>
        <w:ind w:left="720"/>
      </w:pPr>
    </w:p>
    <w:p w:rsidR="00AF74F9" w:rsidRDefault="00AF74F9" w:rsidP="008E5C21">
      <w:pPr>
        <w:spacing w:line="240" w:lineRule="auto"/>
        <w:ind w:left="720"/>
      </w:pPr>
    </w:p>
    <w:p w:rsidR="00AF74F9" w:rsidRDefault="00AF74F9" w:rsidP="008E5C21">
      <w:pPr>
        <w:spacing w:line="240" w:lineRule="auto"/>
        <w:ind w:left="720"/>
      </w:pPr>
    </w:p>
    <w:p w:rsidR="00AF74F9" w:rsidRDefault="00AF74F9" w:rsidP="008E5C21">
      <w:pPr>
        <w:spacing w:line="240" w:lineRule="auto"/>
        <w:ind w:left="720"/>
      </w:pPr>
    </w:p>
    <w:p w:rsidR="00AF74F9" w:rsidRDefault="00AF74F9" w:rsidP="008E5C21">
      <w:pPr>
        <w:spacing w:line="240" w:lineRule="auto"/>
        <w:ind w:left="720"/>
      </w:pPr>
    </w:p>
    <w:p w:rsidR="00C2226E" w:rsidRDefault="00C2226E" w:rsidP="008E5C21">
      <w:pPr>
        <w:spacing w:line="240" w:lineRule="auto"/>
        <w:ind w:left="720"/>
      </w:pPr>
    </w:p>
    <w:p w:rsidR="00C2226E" w:rsidRDefault="00C2226E" w:rsidP="008E5C21">
      <w:pPr>
        <w:spacing w:line="240" w:lineRule="auto"/>
        <w:ind w:left="720"/>
      </w:pPr>
    </w:p>
    <w:p w:rsidR="00AF74F9" w:rsidRDefault="00AF74F9" w:rsidP="008E5C21">
      <w:pPr>
        <w:spacing w:line="240" w:lineRule="auto"/>
        <w:ind w:left="720"/>
      </w:pPr>
    </w:p>
    <w:p w:rsidR="00AF74F9" w:rsidRDefault="00AF74F9" w:rsidP="008E5C21">
      <w:pPr>
        <w:spacing w:line="240" w:lineRule="auto"/>
        <w:ind w:left="720"/>
      </w:pPr>
    </w:p>
    <w:p w:rsidR="00AF74F9" w:rsidRDefault="00AF74F9" w:rsidP="008E5C21">
      <w:pPr>
        <w:spacing w:line="240" w:lineRule="auto"/>
        <w:ind w:left="720"/>
      </w:pPr>
    </w:p>
    <w:p w:rsidR="008E5C21" w:rsidRDefault="008E5C21" w:rsidP="008E5C21">
      <w:pPr>
        <w:spacing w:line="240" w:lineRule="auto"/>
        <w:ind w:left="720"/>
      </w:pPr>
    </w:p>
    <w:p w:rsidR="008E5C21" w:rsidRDefault="0054448A" w:rsidP="0054448A">
      <w:pPr>
        <w:spacing w:line="240" w:lineRule="auto"/>
        <w:ind w:left="0"/>
      </w:pPr>
      <w:r>
        <w:t xml:space="preserve">4. </w:t>
      </w:r>
      <w:r w:rsidR="008E5C21">
        <w:t xml:space="preserve">Website </w:t>
      </w:r>
      <w:hyperlink r:id="rId28" w:history="1">
        <w:r w:rsidR="008E5C21" w:rsidRPr="00DF08A4">
          <w:rPr>
            <w:rStyle w:val="Hyperlink"/>
          </w:rPr>
          <w:t>Blog Admin</w:t>
        </w:r>
      </w:hyperlink>
    </w:p>
    <w:p w:rsidR="008E5C21" w:rsidRDefault="008E5C21" w:rsidP="008E5C21">
      <w:pPr>
        <w:spacing w:line="240" w:lineRule="auto"/>
        <w:ind w:left="720"/>
      </w:pPr>
    </w:p>
    <w:p w:rsidR="008E5C21" w:rsidRDefault="008E5C21" w:rsidP="008E5C21">
      <w:pPr>
        <w:spacing w:line="240" w:lineRule="auto"/>
        <w:ind w:left="720"/>
      </w:pPr>
      <w:r>
        <w:rPr>
          <w:noProof/>
        </w:rPr>
        <w:lastRenderedPageBreak/>
        <w:drawing>
          <wp:anchor distT="0" distB="0" distL="114300" distR="114300" simplePos="0" relativeHeight="251671552" behindDoc="1" locked="0" layoutInCell="1" allowOverlap="1">
            <wp:simplePos x="0" y="0"/>
            <wp:positionH relativeFrom="column">
              <wp:posOffset>-74295</wp:posOffset>
            </wp:positionH>
            <wp:positionV relativeFrom="paragraph">
              <wp:posOffset>44450</wp:posOffset>
            </wp:positionV>
            <wp:extent cx="4427855" cy="2491105"/>
            <wp:effectExtent l="0" t="0" r="0" b="4445"/>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427855" cy="2491105"/>
                    </a:xfrm>
                    <a:prstGeom prst="rect">
                      <a:avLst/>
                    </a:prstGeom>
                  </pic:spPr>
                </pic:pic>
              </a:graphicData>
            </a:graphic>
            <wp14:sizeRelH relativeFrom="margin">
              <wp14:pctWidth>0</wp14:pctWidth>
            </wp14:sizeRelH>
            <wp14:sizeRelV relativeFrom="margin">
              <wp14:pctHeight>0</wp14:pctHeight>
            </wp14:sizeRelV>
          </wp:anchor>
        </w:drawing>
      </w:r>
    </w:p>
    <w:p w:rsidR="008E5C21" w:rsidRDefault="008E5C21" w:rsidP="008E5C21">
      <w:pPr>
        <w:spacing w:line="240" w:lineRule="auto"/>
        <w:ind w:left="720"/>
      </w:pPr>
    </w:p>
    <w:p w:rsidR="008E5C21" w:rsidRDefault="008E5C21" w:rsidP="008E5C21">
      <w:pPr>
        <w:spacing w:line="240" w:lineRule="auto"/>
        <w:ind w:left="720"/>
      </w:pPr>
    </w:p>
    <w:p w:rsidR="008E5C21" w:rsidRDefault="008E5C21" w:rsidP="008E5C21">
      <w:pPr>
        <w:spacing w:line="240" w:lineRule="auto"/>
        <w:ind w:left="720"/>
      </w:pPr>
    </w:p>
    <w:p w:rsidR="008E5C21" w:rsidRDefault="008E5C21" w:rsidP="008E5C21">
      <w:pPr>
        <w:spacing w:line="240" w:lineRule="auto"/>
        <w:ind w:left="720"/>
      </w:pPr>
    </w:p>
    <w:p w:rsidR="008E5C21" w:rsidRDefault="008E5C21" w:rsidP="008E5C21">
      <w:pPr>
        <w:spacing w:line="240" w:lineRule="auto"/>
        <w:ind w:left="720"/>
      </w:pPr>
    </w:p>
    <w:p w:rsidR="008E5C21" w:rsidRDefault="008E5C21" w:rsidP="00DF08A4">
      <w:pPr>
        <w:ind w:left="720"/>
      </w:pPr>
    </w:p>
    <w:p w:rsidR="008E5C21" w:rsidRDefault="008E5C21" w:rsidP="00DF08A4">
      <w:pPr>
        <w:ind w:left="720"/>
      </w:pPr>
    </w:p>
    <w:p w:rsidR="008E5C21" w:rsidRDefault="008E5C21" w:rsidP="00DF08A4">
      <w:pPr>
        <w:ind w:left="720"/>
      </w:pPr>
    </w:p>
    <w:p w:rsidR="008E5C21" w:rsidRDefault="008E5C21" w:rsidP="00DF08A4">
      <w:pPr>
        <w:ind w:left="720"/>
      </w:pPr>
    </w:p>
    <w:p w:rsidR="008E5C21" w:rsidRDefault="008E5C21" w:rsidP="00DF08A4">
      <w:pPr>
        <w:ind w:left="720"/>
      </w:pPr>
      <w:r>
        <w:rPr>
          <w:noProof/>
        </w:rPr>
        <w:drawing>
          <wp:anchor distT="0" distB="0" distL="114300" distR="114300" simplePos="0" relativeHeight="251674624" behindDoc="1" locked="0" layoutInCell="1" allowOverlap="1" wp14:anchorId="7A685B9D" wp14:editId="108F8F59">
            <wp:simplePos x="0" y="0"/>
            <wp:positionH relativeFrom="column">
              <wp:posOffset>1270</wp:posOffset>
            </wp:positionH>
            <wp:positionV relativeFrom="paragraph">
              <wp:posOffset>379730</wp:posOffset>
            </wp:positionV>
            <wp:extent cx="6302375" cy="3544570"/>
            <wp:effectExtent l="0" t="0" r="3175"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302375" cy="3544570"/>
                    </a:xfrm>
                    <a:prstGeom prst="rect">
                      <a:avLst/>
                    </a:prstGeom>
                  </pic:spPr>
                </pic:pic>
              </a:graphicData>
            </a:graphic>
            <wp14:sizeRelH relativeFrom="margin">
              <wp14:pctWidth>0</wp14:pctWidth>
            </wp14:sizeRelH>
            <wp14:sizeRelV relativeFrom="margin">
              <wp14:pctHeight>0</wp14:pctHeight>
            </wp14:sizeRelV>
          </wp:anchor>
        </w:drawing>
      </w:r>
    </w:p>
    <w:p w:rsidR="008E5C21" w:rsidRDefault="008E5C21" w:rsidP="008E5C21">
      <w:pPr>
        <w:ind w:left="720"/>
      </w:pPr>
    </w:p>
    <w:p w:rsidR="008E5C21" w:rsidRDefault="008E5C21" w:rsidP="008E5C21">
      <w:pPr>
        <w:ind w:left="720"/>
      </w:pPr>
    </w:p>
    <w:p w:rsidR="008E5C21" w:rsidRDefault="008E5C21" w:rsidP="008E5C21">
      <w:pPr>
        <w:ind w:left="720"/>
      </w:pPr>
    </w:p>
    <w:p w:rsidR="008E5C21" w:rsidRDefault="008E5C21" w:rsidP="00DF08A4">
      <w:pPr>
        <w:ind w:left="720"/>
      </w:pPr>
    </w:p>
    <w:p w:rsidR="008E5C21" w:rsidRDefault="008E5C21" w:rsidP="00DF08A4">
      <w:pPr>
        <w:ind w:left="720"/>
        <w:rPr>
          <w:noProof/>
        </w:rPr>
      </w:pPr>
      <w:r>
        <w:rPr>
          <w:noProof/>
        </w:rPr>
        <w:lastRenderedPageBreak/>
        <w:drawing>
          <wp:anchor distT="0" distB="0" distL="114300" distR="114300" simplePos="0" relativeHeight="251672576" behindDoc="1" locked="0" layoutInCell="1" allowOverlap="1">
            <wp:simplePos x="0" y="0"/>
            <wp:positionH relativeFrom="column">
              <wp:posOffset>-103374</wp:posOffset>
            </wp:positionH>
            <wp:positionV relativeFrom="paragraph">
              <wp:posOffset>-173</wp:posOffset>
            </wp:positionV>
            <wp:extent cx="6457950" cy="3632835"/>
            <wp:effectExtent l="0" t="0" r="0" b="5715"/>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457950" cy="3632835"/>
                    </a:xfrm>
                    <a:prstGeom prst="rect">
                      <a:avLst/>
                    </a:prstGeom>
                  </pic:spPr>
                </pic:pic>
              </a:graphicData>
            </a:graphic>
          </wp:anchor>
        </w:drawing>
      </w:r>
    </w:p>
    <w:p w:rsidR="008E5C21" w:rsidRDefault="008E5C21" w:rsidP="00DF08A4">
      <w:pPr>
        <w:ind w:left="720"/>
        <w:rPr>
          <w:noProof/>
        </w:rPr>
      </w:pPr>
    </w:p>
    <w:p w:rsidR="008E5C21" w:rsidRDefault="008E5C21" w:rsidP="008E5C21">
      <w:pPr>
        <w:ind w:left="0"/>
      </w:pPr>
    </w:p>
    <w:p w:rsidR="00DF08A4" w:rsidRDefault="00DF08A4" w:rsidP="0054448A">
      <w:pPr>
        <w:ind w:left="0"/>
      </w:pPr>
      <w:r>
        <w:rPr>
          <w:noProof/>
        </w:rPr>
        <w:drawing>
          <wp:anchor distT="0" distB="0" distL="114300" distR="114300" simplePos="0" relativeHeight="251668480" behindDoc="0" locked="0" layoutInCell="1" allowOverlap="1" wp14:anchorId="15DB622A" wp14:editId="1C5190DE">
            <wp:simplePos x="0" y="0"/>
            <wp:positionH relativeFrom="column">
              <wp:posOffset>84560</wp:posOffset>
            </wp:positionH>
            <wp:positionV relativeFrom="paragraph">
              <wp:posOffset>292100</wp:posOffset>
            </wp:positionV>
            <wp:extent cx="5266690" cy="2553977"/>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cstate="print">
                      <a:extLst>
                        <a:ext uri="{28A0092B-C50C-407E-A947-70E740481C1C}">
                          <a14:useLocalDpi xmlns:a14="http://schemas.microsoft.com/office/drawing/2010/main" val="0"/>
                        </a:ext>
                      </a:extLst>
                    </a:blip>
                    <a:srcRect t="7281" r="18438" b="22408"/>
                    <a:stretch/>
                  </pic:blipFill>
                  <pic:spPr bwMode="auto">
                    <a:xfrm>
                      <a:off x="0" y="0"/>
                      <a:ext cx="5266690" cy="2553977"/>
                    </a:xfrm>
                    <a:prstGeom prst="rect">
                      <a:avLst/>
                    </a:prstGeom>
                    <a:ln>
                      <a:noFill/>
                    </a:ln>
                    <a:extLst>
                      <a:ext uri="{53640926-AAD7-44D8-BBD7-CCE9431645EC}">
                        <a14:shadowObscured xmlns:a14="http://schemas.microsoft.com/office/drawing/2010/main"/>
                      </a:ext>
                    </a:extLst>
                  </pic:spPr>
                </pic:pic>
              </a:graphicData>
            </a:graphic>
          </wp:anchor>
        </w:drawing>
      </w:r>
      <w:r w:rsidR="0054448A">
        <w:t xml:space="preserve">5. </w:t>
      </w:r>
      <w:r>
        <w:t xml:space="preserve">Website </w:t>
      </w:r>
      <w:hyperlink r:id="rId33" w:history="1">
        <w:r w:rsidRPr="00DF08A4">
          <w:rPr>
            <w:rStyle w:val="Hyperlink"/>
          </w:rPr>
          <w:t>Database</w:t>
        </w:r>
      </w:hyperlink>
    </w:p>
    <w:p w:rsidR="00DF08A4" w:rsidRDefault="00DF08A4" w:rsidP="000D31EC">
      <w:pPr>
        <w:ind w:left="720"/>
      </w:pPr>
    </w:p>
    <w:p w:rsidR="00DF08A4" w:rsidRDefault="00DF08A4" w:rsidP="000D31EC">
      <w:pPr>
        <w:ind w:left="720"/>
      </w:pPr>
    </w:p>
    <w:p w:rsidR="00DF08A4" w:rsidRDefault="00DF08A4" w:rsidP="000D31EC">
      <w:pPr>
        <w:ind w:left="720"/>
      </w:pPr>
    </w:p>
    <w:p w:rsidR="00DF08A4" w:rsidRDefault="00DF08A4" w:rsidP="000D31EC">
      <w:pPr>
        <w:ind w:left="720"/>
      </w:pPr>
    </w:p>
    <w:p w:rsidR="00DF08A4" w:rsidRDefault="00DF08A4" w:rsidP="000D31EC">
      <w:pPr>
        <w:ind w:left="720"/>
      </w:pPr>
    </w:p>
    <w:p w:rsidR="00DF08A4" w:rsidRDefault="00DF08A4" w:rsidP="000D31EC">
      <w:pPr>
        <w:ind w:left="720"/>
      </w:pPr>
    </w:p>
    <w:p w:rsidR="00DF08A4" w:rsidRDefault="00DF08A4" w:rsidP="000D31EC">
      <w:pPr>
        <w:ind w:left="720"/>
      </w:pPr>
    </w:p>
    <w:p w:rsidR="00DF08A4" w:rsidRDefault="00DF08A4" w:rsidP="000D31EC">
      <w:pPr>
        <w:ind w:left="720"/>
      </w:pPr>
    </w:p>
    <w:p w:rsidR="00DF08A4" w:rsidRDefault="00DF08A4" w:rsidP="000D31EC">
      <w:pPr>
        <w:ind w:left="720"/>
      </w:pPr>
    </w:p>
    <w:p w:rsidR="00DF08A4" w:rsidRDefault="00DF08A4" w:rsidP="000D31EC">
      <w:pPr>
        <w:ind w:left="720"/>
      </w:pPr>
    </w:p>
    <w:p w:rsidR="00C75686" w:rsidRDefault="008E5C21" w:rsidP="0054448A">
      <w:pPr>
        <w:spacing w:line="240" w:lineRule="auto"/>
        <w:ind w:left="0"/>
      </w:pPr>
      <w:r>
        <w:rPr>
          <w:noProof/>
        </w:rPr>
        <w:lastRenderedPageBreak/>
        <w:drawing>
          <wp:anchor distT="0" distB="0" distL="114300" distR="114300" simplePos="0" relativeHeight="251669504" behindDoc="1" locked="0" layoutInCell="1" allowOverlap="1">
            <wp:simplePos x="0" y="0"/>
            <wp:positionH relativeFrom="column">
              <wp:posOffset>31567</wp:posOffset>
            </wp:positionH>
            <wp:positionV relativeFrom="paragraph">
              <wp:posOffset>256036</wp:posOffset>
            </wp:positionV>
            <wp:extent cx="6457950" cy="3632835"/>
            <wp:effectExtent l="0" t="0" r="0" b="5715"/>
            <wp:wrapTight wrapText="bothSides">
              <wp:wrapPolygon edited="0">
                <wp:start x="0" y="0"/>
                <wp:lineTo x="0" y="21521"/>
                <wp:lineTo x="21536" y="21521"/>
                <wp:lineTo x="21536"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457950" cy="3632835"/>
                    </a:xfrm>
                    <a:prstGeom prst="rect">
                      <a:avLst/>
                    </a:prstGeom>
                  </pic:spPr>
                </pic:pic>
              </a:graphicData>
            </a:graphic>
          </wp:anchor>
        </w:drawing>
      </w:r>
      <w:r w:rsidR="0054448A">
        <w:t xml:space="preserve">6. </w:t>
      </w:r>
      <w:r w:rsidR="00C75686">
        <w:t xml:space="preserve">Website </w:t>
      </w:r>
      <w:hyperlink r:id="rId35" w:history="1">
        <w:r w:rsidR="00C75686" w:rsidRPr="00DF08A4">
          <w:rPr>
            <w:rStyle w:val="Hyperlink"/>
          </w:rPr>
          <w:t>Source Code</w:t>
        </w:r>
      </w:hyperlink>
    </w:p>
    <w:p w:rsidR="00DF08A4" w:rsidRDefault="00DF08A4" w:rsidP="000D31EC">
      <w:pPr>
        <w:ind w:left="720"/>
      </w:pPr>
    </w:p>
    <w:p w:rsidR="00DF08A4" w:rsidRDefault="00DF08A4" w:rsidP="000D31EC">
      <w:pPr>
        <w:ind w:left="720"/>
      </w:pPr>
    </w:p>
    <w:p w:rsidR="0006010D" w:rsidRPr="009F61EF" w:rsidRDefault="008E5C21" w:rsidP="000D31EC">
      <w:pPr>
        <w:ind w:left="720"/>
      </w:pPr>
      <w:r>
        <w:rPr>
          <w:noProof/>
        </w:rPr>
        <w:drawing>
          <wp:anchor distT="0" distB="0" distL="114300" distR="114300" simplePos="0" relativeHeight="251670528" behindDoc="1" locked="0" layoutInCell="1" allowOverlap="1">
            <wp:simplePos x="0" y="0"/>
            <wp:positionH relativeFrom="column">
              <wp:posOffset>-127546</wp:posOffset>
            </wp:positionH>
            <wp:positionV relativeFrom="paragraph">
              <wp:posOffset>-394</wp:posOffset>
            </wp:positionV>
            <wp:extent cx="6457950" cy="3632835"/>
            <wp:effectExtent l="0" t="0" r="0" b="5715"/>
            <wp:wrapTight wrapText="bothSides">
              <wp:wrapPolygon edited="0">
                <wp:start x="0" y="0"/>
                <wp:lineTo x="0" y="21521"/>
                <wp:lineTo x="21536" y="21521"/>
                <wp:lineTo x="21536"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457950" cy="3632835"/>
                    </a:xfrm>
                    <a:prstGeom prst="rect">
                      <a:avLst/>
                    </a:prstGeom>
                  </pic:spPr>
                </pic:pic>
              </a:graphicData>
            </a:graphic>
          </wp:anchor>
        </w:drawing>
      </w:r>
    </w:p>
    <w:p w:rsidR="00034809" w:rsidRDefault="00034809" w:rsidP="0002064F">
      <w:pPr>
        <w:rPr>
          <w:b/>
          <w:color w:val="073763"/>
          <w:sz w:val="36"/>
          <w:szCs w:val="36"/>
        </w:rPr>
      </w:pPr>
    </w:p>
    <w:p w:rsidR="00075F80" w:rsidRDefault="00075F80" w:rsidP="00075F80">
      <w:pPr>
        <w:pStyle w:val="Heading3"/>
        <w:shd w:val="clear" w:color="auto" w:fill="FFFFFF"/>
        <w:spacing w:after="450"/>
        <w:rPr>
          <w:rFonts w:ascii="Arial" w:hAnsi="Arial" w:cs="Arial"/>
          <w:color w:val="272626"/>
        </w:rPr>
      </w:pPr>
      <w:r>
        <w:rPr>
          <w:rFonts w:ascii="Arial" w:hAnsi="Arial" w:cs="Arial"/>
          <w:color w:val="272626"/>
        </w:rPr>
        <w:lastRenderedPageBreak/>
        <w:t>Chapter 5. Research Methodology</w:t>
      </w:r>
    </w:p>
    <w:p w:rsidR="00075F80" w:rsidRDefault="00075F80" w:rsidP="00075F80">
      <w:pPr>
        <w:numPr>
          <w:ilvl w:val="0"/>
          <w:numId w:val="25"/>
        </w:numPr>
        <w:shd w:val="clear" w:color="auto" w:fill="FFFFFF"/>
        <w:spacing w:before="150" w:line="240" w:lineRule="auto"/>
        <w:ind w:left="0"/>
        <w:jc w:val="left"/>
        <w:rPr>
          <w:rFonts w:ascii="Arial" w:hAnsi="Arial" w:cs="Arial"/>
          <w:color w:val="272626"/>
        </w:rPr>
      </w:pPr>
      <w:r>
        <w:rPr>
          <w:rStyle w:val="Strong"/>
          <w:rFonts w:ascii="Arial" w:hAnsi="Arial" w:cs="Arial"/>
          <w:color w:val="272626"/>
        </w:rPr>
        <w:t>Research Conceptual Clarification</w:t>
      </w:r>
      <w:r>
        <w:rPr>
          <w:rFonts w:ascii="Arial" w:hAnsi="Arial" w:cs="Arial"/>
          <w:color w:val="272626"/>
        </w:rPr>
        <w:t xml:space="preserve">: Write about Definition &amp; concept of research methodology in short, </w:t>
      </w:r>
      <w:proofErr w:type="gramStart"/>
      <w:r>
        <w:rPr>
          <w:rFonts w:ascii="Arial" w:hAnsi="Arial" w:cs="Arial"/>
          <w:color w:val="272626"/>
        </w:rPr>
        <w:t>Also</w:t>
      </w:r>
      <w:proofErr w:type="gramEnd"/>
      <w:r>
        <w:rPr>
          <w:rFonts w:ascii="Arial" w:hAnsi="Arial" w:cs="Arial"/>
          <w:color w:val="272626"/>
        </w:rPr>
        <w:t xml:space="preserve"> add steps involved in research </w:t>
      </w:r>
      <w:proofErr w:type="spellStart"/>
      <w:r>
        <w:rPr>
          <w:rFonts w:ascii="Arial" w:hAnsi="Arial" w:cs="Arial"/>
          <w:color w:val="272626"/>
        </w:rPr>
        <w:t>methology</w:t>
      </w:r>
      <w:proofErr w:type="spellEnd"/>
      <w:r>
        <w:rPr>
          <w:rFonts w:ascii="Arial" w:hAnsi="Arial" w:cs="Arial"/>
          <w:color w:val="272626"/>
        </w:rPr>
        <w:t xml:space="preserve"> etc.</w:t>
      </w:r>
    </w:p>
    <w:p w:rsidR="005A5BC7" w:rsidRDefault="005A5BC7" w:rsidP="00075F80">
      <w:pPr>
        <w:numPr>
          <w:ilvl w:val="0"/>
          <w:numId w:val="25"/>
        </w:numPr>
        <w:shd w:val="clear" w:color="auto" w:fill="FFFFFF"/>
        <w:spacing w:before="150" w:line="240" w:lineRule="auto"/>
        <w:ind w:left="0"/>
        <w:jc w:val="left"/>
        <w:rPr>
          <w:rFonts w:ascii="Arial" w:hAnsi="Arial" w:cs="Arial"/>
          <w:color w:val="272626"/>
        </w:rPr>
      </w:pPr>
    </w:p>
    <w:p w:rsidR="00075F80" w:rsidRDefault="00075F80" w:rsidP="00075F80">
      <w:pPr>
        <w:numPr>
          <w:ilvl w:val="0"/>
          <w:numId w:val="25"/>
        </w:numPr>
        <w:shd w:val="clear" w:color="auto" w:fill="FFFFFF"/>
        <w:spacing w:before="150" w:line="240" w:lineRule="auto"/>
        <w:ind w:left="0"/>
        <w:jc w:val="left"/>
        <w:rPr>
          <w:rFonts w:ascii="Arial" w:hAnsi="Arial" w:cs="Arial"/>
          <w:color w:val="272626"/>
        </w:rPr>
      </w:pPr>
      <w:r>
        <w:rPr>
          <w:rStyle w:val="Strong"/>
          <w:rFonts w:ascii="Arial" w:hAnsi="Arial" w:cs="Arial"/>
          <w:color w:val="272626"/>
        </w:rPr>
        <w:t>Research Design </w:t>
      </w:r>
      <w:r>
        <w:rPr>
          <w:rFonts w:ascii="Arial" w:hAnsi="Arial" w:cs="Arial"/>
          <w:color w:val="272626"/>
        </w:rPr>
        <w:t xml:space="preserve">(Research Type): For example – Descriptive research, </w:t>
      </w:r>
      <w:proofErr w:type="gramStart"/>
      <w:r>
        <w:rPr>
          <w:rFonts w:ascii="Arial" w:hAnsi="Arial" w:cs="Arial"/>
          <w:color w:val="272626"/>
        </w:rPr>
        <w:t>Exploratory</w:t>
      </w:r>
      <w:proofErr w:type="gramEnd"/>
      <w:r>
        <w:rPr>
          <w:rFonts w:ascii="Arial" w:hAnsi="Arial" w:cs="Arial"/>
          <w:color w:val="272626"/>
        </w:rPr>
        <w:t xml:space="preserve"> research etc.</w:t>
      </w:r>
    </w:p>
    <w:p w:rsidR="00075F80" w:rsidRDefault="00075F80" w:rsidP="00075F80">
      <w:pPr>
        <w:numPr>
          <w:ilvl w:val="0"/>
          <w:numId w:val="25"/>
        </w:numPr>
        <w:shd w:val="clear" w:color="auto" w:fill="FFFFFF"/>
        <w:spacing w:before="150" w:line="240" w:lineRule="auto"/>
        <w:ind w:left="0"/>
        <w:jc w:val="left"/>
        <w:rPr>
          <w:rFonts w:ascii="Arial" w:hAnsi="Arial" w:cs="Arial"/>
          <w:color w:val="272626"/>
        </w:rPr>
      </w:pPr>
      <w:r>
        <w:rPr>
          <w:rStyle w:val="Strong"/>
          <w:rFonts w:ascii="Arial" w:hAnsi="Arial" w:cs="Arial"/>
          <w:color w:val="272626"/>
        </w:rPr>
        <w:t>Statement of Problem</w:t>
      </w:r>
      <w:r>
        <w:rPr>
          <w:rFonts w:ascii="Arial" w:hAnsi="Arial" w:cs="Arial"/>
          <w:color w:val="272626"/>
        </w:rPr>
        <w:t> (If any)</w:t>
      </w:r>
    </w:p>
    <w:p w:rsidR="00075F80" w:rsidRDefault="00075F80" w:rsidP="00075F80">
      <w:pPr>
        <w:numPr>
          <w:ilvl w:val="0"/>
          <w:numId w:val="25"/>
        </w:numPr>
        <w:shd w:val="clear" w:color="auto" w:fill="FFFFFF"/>
        <w:spacing w:before="150" w:line="240" w:lineRule="auto"/>
        <w:ind w:left="0"/>
        <w:jc w:val="left"/>
        <w:rPr>
          <w:rFonts w:ascii="Arial" w:hAnsi="Arial" w:cs="Arial"/>
          <w:color w:val="272626"/>
        </w:rPr>
      </w:pPr>
      <w:r>
        <w:rPr>
          <w:rStyle w:val="Strong"/>
          <w:rFonts w:ascii="Arial" w:hAnsi="Arial" w:cs="Arial"/>
          <w:color w:val="272626"/>
        </w:rPr>
        <w:t>Research Hypothesis</w:t>
      </w:r>
      <w:r>
        <w:rPr>
          <w:rFonts w:ascii="Arial" w:hAnsi="Arial" w:cs="Arial"/>
          <w:color w:val="272626"/>
        </w:rPr>
        <w:t> (If Any)</w:t>
      </w:r>
    </w:p>
    <w:p w:rsidR="00075F80" w:rsidRDefault="00075F80" w:rsidP="00075F80">
      <w:pPr>
        <w:numPr>
          <w:ilvl w:val="0"/>
          <w:numId w:val="25"/>
        </w:numPr>
        <w:shd w:val="clear" w:color="auto" w:fill="FFFFFF"/>
        <w:spacing w:before="150" w:line="240" w:lineRule="auto"/>
        <w:ind w:left="0"/>
        <w:jc w:val="left"/>
        <w:rPr>
          <w:rFonts w:ascii="Arial" w:hAnsi="Arial" w:cs="Arial"/>
          <w:color w:val="272626"/>
        </w:rPr>
      </w:pPr>
      <w:r>
        <w:rPr>
          <w:rStyle w:val="Strong"/>
          <w:rFonts w:ascii="Arial" w:hAnsi="Arial" w:cs="Arial"/>
          <w:color w:val="272626"/>
        </w:rPr>
        <w:t>Sources of Data Collection:</w:t>
      </w:r>
      <w:r>
        <w:rPr>
          <w:rFonts w:ascii="Arial" w:hAnsi="Arial" w:cs="Arial"/>
          <w:color w:val="272626"/>
        </w:rPr>
        <w:t> For example – Primary Data, Secondary Data</w:t>
      </w:r>
    </w:p>
    <w:p w:rsidR="00075F80" w:rsidRDefault="00075F80" w:rsidP="00075F80">
      <w:pPr>
        <w:numPr>
          <w:ilvl w:val="0"/>
          <w:numId w:val="25"/>
        </w:numPr>
        <w:shd w:val="clear" w:color="auto" w:fill="FFFFFF"/>
        <w:spacing w:before="150" w:line="240" w:lineRule="auto"/>
        <w:ind w:left="0"/>
        <w:jc w:val="left"/>
        <w:rPr>
          <w:rFonts w:ascii="Arial" w:hAnsi="Arial" w:cs="Arial"/>
          <w:color w:val="272626"/>
        </w:rPr>
      </w:pPr>
      <w:r>
        <w:rPr>
          <w:rStyle w:val="Strong"/>
          <w:rFonts w:ascii="Arial" w:hAnsi="Arial" w:cs="Arial"/>
          <w:color w:val="272626"/>
        </w:rPr>
        <w:t>Data Collection Instruments:</w:t>
      </w:r>
      <w:r>
        <w:rPr>
          <w:rFonts w:ascii="Arial" w:hAnsi="Arial" w:cs="Arial"/>
          <w:color w:val="272626"/>
        </w:rPr>
        <w:t> For example – Questionnaire</w:t>
      </w:r>
    </w:p>
    <w:p w:rsidR="00075F80" w:rsidRDefault="00075F80" w:rsidP="00075F80">
      <w:pPr>
        <w:numPr>
          <w:ilvl w:val="0"/>
          <w:numId w:val="25"/>
        </w:numPr>
        <w:shd w:val="clear" w:color="auto" w:fill="FFFFFF"/>
        <w:spacing w:before="150" w:line="240" w:lineRule="auto"/>
        <w:ind w:left="0"/>
        <w:jc w:val="left"/>
        <w:rPr>
          <w:rFonts w:ascii="Arial" w:hAnsi="Arial" w:cs="Arial"/>
          <w:color w:val="272626"/>
        </w:rPr>
      </w:pPr>
      <w:r>
        <w:rPr>
          <w:rStyle w:val="Strong"/>
          <w:rFonts w:ascii="Arial" w:hAnsi="Arial" w:cs="Arial"/>
          <w:color w:val="272626"/>
        </w:rPr>
        <w:t>Sample Description:</w:t>
      </w:r>
      <w:r>
        <w:rPr>
          <w:rFonts w:ascii="Arial" w:hAnsi="Arial" w:cs="Arial"/>
          <w:color w:val="272626"/>
        </w:rPr>
        <w:t> Sampling Design, Sample Size, Sampling Method, Sampling Unit etc.</w:t>
      </w:r>
    </w:p>
    <w:p w:rsidR="00075F80" w:rsidRDefault="00075F80" w:rsidP="00075F80">
      <w:pPr>
        <w:numPr>
          <w:ilvl w:val="0"/>
          <w:numId w:val="25"/>
        </w:numPr>
        <w:shd w:val="clear" w:color="auto" w:fill="FFFFFF"/>
        <w:spacing w:before="150" w:line="240" w:lineRule="auto"/>
        <w:ind w:left="0"/>
        <w:jc w:val="left"/>
        <w:rPr>
          <w:rFonts w:ascii="Arial" w:hAnsi="Arial" w:cs="Arial"/>
          <w:color w:val="272626"/>
        </w:rPr>
      </w:pPr>
      <w:r>
        <w:rPr>
          <w:rStyle w:val="Strong"/>
          <w:rFonts w:ascii="Arial" w:hAnsi="Arial" w:cs="Arial"/>
          <w:color w:val="272626"/>
        </w:rPr>
        <w:t>Outline of analysis</w:t>
      </w:r>
      <w:r>
        <w:rPr>
          <w:rFonts w:ascii="Arial" w:hAnsi="Arial" w:cs="Arial"/>
          <w:color w:val="272626"/>
        </w:rPr>
        <w:t>: a brief outline of tools and techniques to be used for analysis, statistical tools and tests to be used</w:t>
      </w:r>
    </w:p>
    <w:p w:rsidR="00034809" w:rsidRDefault="00034809" w:rsidP="0002064F">
      <w:pPr>
        <w:rPr>
          <w:b/>
          <w:color w:val="073763"/>
          <w:sz w:val="36"/>
          <w:szCs w:val="36"/>
        </w:rPr>
      </w:pPr>
    </w:p>
    <w:p w:rsidR="005A5BC7" w:rsidRPr="005A5BC7" w:rsidRDefault="005A5BC7" w:rsidP="0002064F">
      <w:pPr>
        <w:rPr>
          <w:rStyle w:val="Strong"/>
          <w:rFonts w:ascii="Arial" w:hAnsi="Arial" w:cs="Arial"/>
          <w:b w:val="0"/>
          <w:color w:val="272626"/>
        </w:rPr>
      </w:pPr>
      <w:r w:rsidRPr="005A5BC7">
        <w:rPr>
          <w:rStyle w:val="Strong"/>
          <w:rFonts w:ascii="Arial" w:hAnsi="Arial" w:cs="Arial"/>
          <w:color w:val="272626"/>
        </w:rPr>
        <w:t>Front-End Languages</w:t>
      </w:r>
      <w:r w:rsidRPr="005A5BC7">
        <w:rPr>
          <w:rStyle w:val="Strong"/>
          <w:rFonts w:ascii="Arial" w:hAnsi="Arial" w:cs="Arial"/>
          <w:b w:val="0"/>
          <w:color w:val="272626"/>
        </w:rPr>
        <w:t xml:space="preserve">: </w:t>
      </w:r>
    </w:p>
    <w:p w:rsidR="005267CC" w:rsidRDefault="005267CC" w:rsidP="005267CC">
      <w:pPr>
        <w:rPr>
          <w:rFonts w:ascii="Arial" w:hAnsi="Arial" w:cs="Arial"/>
          <w:color w:val="272626"/>
        </w:rPr>
      </w:pPr>
      <w:r w:rsidRPr="005267CC">
        <w:rPr>
          <w:rFonts w:ascii="Arial" w:hAnsi="Arial" w:cs="Arial"/>
          <w:color w:val="272626"/>
        </w:rPr>
        <w:t>H</w:t>
      </w:r>
      <w:r>
        <w:rPr>
          <w:rFonts w:ascii="Arial" w:hAnsi="Arial" w:cs="Arial"/>
          <w:color w:val="272626"/>
        </w:rPr>
        <w:t>tml</w:t>
      </w:r>
    </w:p>
    <w:p w:rsidR="005267CC" w:rsidRDefault="005267CC" w:rsidP="005267CC">
      <w:pPr>
        <w:rPr>
          <w:rFonts w:ascii="Arial" w:hAnsi="Arial" w:cs="Arial"/>
          <w:color w:val="272626"/>
        </w:rPr>
      </w:pPr>
      <w:proofErr w:type="spellStart"/>
      <w:r>
        <w:rPr>
          <w:rFonts w:ascii="Arial" w:hAnsi="Arial" w:cs="Arial"/>
          <w:color w:val="272626"/>
        </w:rPr>
        <w:t>Css</w:t>
      </w:r>
      <w:proofErr w:type="spellEnd"/>
    </w:p>
    <w:p w:rsidR="005267CC" w:rsidRDefault="005267CC" w:rsidP="005267CC">
      <w:pPr>
        <w:rPr>
          <w:rFonts w:ascii="Arial" w:hAnsi="Arial" w:cs="Arial"/>
          <w:color w:val="272626"/>
        </w:rPr>
      </w:pPr>
      <w:r>
        <w:rPr>
          <w:rFonts w:ascii="Arial" w:hAnsi="Arial" w:cs="Arial"/>
          <w:color w:val="272626"/>
        </w:rPr>
        <w:t>Bootstrap</w:t>
      </w:r>
    </w:p>
    <w:p w:rsidR="005267CC" w:rsidRDefault="005267CC" w:rsidP="005267CC">
      <w:pPr>
        <w:rPr>
          <w:rFonts w:ascii="Arial" w:hAnsi="Arial" w:cs="Arial"/>
          <w:color w:val="272626"/>
        </w:rPr>
      </w:pPr>
      <w:r>
        <w:rPr>
          <w:rFonts w:ascii="Arial" w:hAnsi="Arial" w:cs="Arial"/>
          <w:color w:val="272626"/>
        </w:rPr>
        <w:t>Java Scrip</w:t>
      </w:r>
    </w:p>
    <w:p w:rsidR="00273979" w:rsidRDefault="008E3DAC" w:rsidP="005267CC">
      <w:pPr>
        <w:rPr>
          <w:rFonts w:ascii="Arial" w:hAnsi="Arial" w:cs="Arial"/>
          <w:color w:val="272626"/>
        </w:rPr>
      </w:pPr>
      <w:r>
        <w:rPr>
          <w:rFonts w:ascii="Arial" w:hAnsi="Arial" w:cs="Arial"/>
          <w:noProof/>
          <w:color w:val="272626"/>
        </w:rPr>
        <w:drawing>
          <wp:anchor distT="0" distB="0" distL="114300" distR="114300" simplePos="0" relativeHeight="251679744" behindDoc="1" locked="0" layoutInCell="1" allowOverlap="1">
            <wp:simplePos x="0" y="0"/>
            <wp:positionH relativeFrom="column">
              <wp:posOffset>598805</wp:posOffset>
            </wp:positionH>
            <wp:positionV relativeFrom="paragraph">
              <wp:posOffset>288290</wp:posOffset>
            </wp:positionV>
            <wp:extent cx="5486400" cy="3200400"/>
            <wp:effectExtent l="0" t="0" r="0" b="0"/>
            <wp:wrapTopAndBottom/>
            <wp:docPr id="25" name="Diagram 2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7" r:lo="rId38" r:qs="rId39" r:cs="rId40"/>
              </a:graphicData>
            </a:graphic>
          </wp:anchor>
        </w:drawing>
      </w:r>
    </w:p>
    <w:p w:rsidR="00273979" w:rsidRDefault="008E3DAC" w:rsidP="005267CC">
      <w:pPr>
        <w:rPr>
          <w:rFonts w:ascii="Arial" w:hAnsi="Arial" w:cs="Arial"/>
          <w:color w:val="272626"/>
        </w:rPr>
      </w:pPr>
      <w:bookmarkStart w:id="5" w:name="_GoBack"/>
      <w:r>
        <w:rPr>
          <w:rFonts w:ascii="Arial" w:hAnsi="Arial" w:cs="Arial"/>
          <w:noProof/>
          <w:color w:val="272626"/>
        </w:rPr>
        <w:lastRenderedPageBreak/>
        <w:drawing>
          <wp:inline distT="0" distB="0" distL="0" distR="0">
            <wp:extent cx="5486400" cy="3200400"/>
            <wp:effectExtent l="57150" t="38100" r="0" b="0"/>
            <wp:docPr id="26" name="Diagram 2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2" r:lo="rId43" r:qs="rId44" r:cs="rId45"/>
              </a:graphicData>
            </a:graphic>
          </wp:inline>
        </w:drawing>
      </w:r>
      <w:bookmarkEnd w:id="5"/>
    </w:p>
    <w:p w:rsidR="005267CC" w:rsidRDefault="005267CC" w:rsidP="005267CC">
      <w:pPr>
        <w:rPr>
          <w:rFonts w:ascii="Arial" w:hAnsi="Arial" w:cs="Arial"/>
          <w:color w:val="272626"/>
        </w:rPr>
      </w:pPr>
    </w:p>
    <w:p w:rsidR="008E3DAC" w:rsidRDefault="008E3DAC" w:rsidP="005267CC">
      <w:pPr>
        <w:rPr>
          <w:rFonts w:ascii="Arial" w:hAnsi="Arial" w:cs="Arial"/>
          <w:color w:val="272626"/>
        </w:rPr>
      </w:pPr>
    </w:p>
    <w:p w:rsidR="008E3DAC" w:rsidRDefault="008E3DAC" w:rsidP="005267CC">
      <w:pPr>
        <w:rPr>
          <w:rFonts w:ascii="Arial" w:hAnsi="Arial" w:cs="Arial"/>
          <w:color w:val="272626"/>
        </w:rPr>
      </w:pPr>
    </w:p>
    <w:p w:rsidR="008E3DAC" w:rsidRDefault="008E3DAC" w:rsidP="005267CC">
      <w:pPr>
        <w:rPr>
          <w:rFonts w:ascii="Arial" w:hAnsi="Arial" w:cs="Arial"/>
          <w:color w:val="272626"/>
        </w:rPr>
      </w:pPr>
    </w:p>
    <w:p w:rsidR="008E3DAC" w:rsidRDefault="008E3DAC" w:rsidP="005267CC">
      <w:pPr>
        <w:rPr>
          <w:rFonts w:ascii="Arial" w:hAnsi="Arial" w:cs="Arial"/>
          <w:color w:val="272626"/>
        </w:rPr>
      </w:pPr>
    </w:p>
    <w:p w:rsidR="008E3DAC" w:rsidRDefault="008E3DAC" w:rsidP="005267CC">
      <w:pPr>
        <w:rPr>
          <w:rFonts w:ascii="Arial" w:hAnsi="Arial" w:cs="Arial"/>
          <w:color w:val="272626"/>
        </w:rPr>
      </w:pPr>
    </w:p>
    <w:p w:rsidR="008E3DAC" w:rsidRDefault="008E3DAC" w:rsidP="005267CC">
      <w:pPr>
        <w:rPr>
          <w:rFonts w:ascii="Arial" w:hAnsi="Arial" w:cs="Arial"/>
          <w:color w:val="272626"/>
        </w:rPr>
      </w:pPr>
    </w:p>
    <w:p w:rsidR="008E3DAC" w:rsidRDefault="008E3DAC" w:rsidP="005267CC">
      <w:pPr>
        <w:rPr>
          <w:rFonts w:ascii="Arial" w:hAnsi="Arial" w:cs="Arial"/>
          <w:color w:val="272626"/>
        </w:rPr>
      </w:pPr>
    </w:p>
    <w:p w:rsidR="008E3DAC" w:rsidRDefault="008E3DAC" w:rsidP="005267CC">
      <w:pPr>
        <w:rPr>
          <w:rFonts w:ascii="Arial" w:hAnsi="Arial" w:cs="Arial"/>
          <w:color w:val="272626"/>
        </w:rPr>
      </w:pPr>
    </w:p>
    <w:p w:rsidR="008E3DAC" w:rsidRDefault="008E3DAC" w:rsidP="005267CC">
      <w:pPr>
        <w:rPr>
          <w:rFonts w:ascii="Arial" w:hAnsi="Arial" w:cs="Arial"/>
          <w:color w:val="272626"/>
        </w:rPr>
      </w:pPr>
    </w:p>
    <w:p w:rsidR="008E3DAC" w:rsidRDefault="008E3DAC" w:rsidP="005267CC">
      <w:pPr>
        <w:rPr>
          <w:rFonts w:ascii="Arial" w:hAnsi="Arial" w:cs="Arial"/>
          <w:color w:val="272626"/>
        </w:rPr>
      </w:pPr>
    </w:p>
    <w:p w:rsidR="005267CC" w:rsidRDefault="005267CC" w:rsidP="005267CC">
      <w:pPr>
        <w:rPr>
          <w:rFonts w:ascii="Arial" w:hAnsi="Arial" w:cs="Arial"/>
          <w:color w:val="272626"/>
        </w:rPr>
      </w:pPr>
      <w:r w:rsidRPr="00F34F2A">
        <w:rPr>
          <w:rStyle w:val="Strong"/>
        </w:rPr>
        <w:t>Back-End</w:t>
      </w:r>
      <w:r>
        <w:rPr>
          <w:rFonts w:ascii="Arial" w:hAnsi="Arial" w:cs="Arial"/>
          <w:color w:val="272626"/>
        </w:rPr>
        <w:t xml:space="preserve"> </w:t>
      </w:r>
      <w:r w:rsidRPr="00F34F2A">
        <w:rPr>
          <w:rStyle w:val="Strong"/>
        </w:rPr>
        <w:t>Languages:</w:t>
      </w:r>
      <w:r>
        <w:rPr>
          <w:rFonts w:ascii="Arial" w:hAnsi="Arial" w:cs="Arial"/>
          <w:color w:val="272626"/>
        </w:rPr>
        <w:t xml:space="preserve"> PHP</w:t>
      </w:r>
    </w:p>
    <w:p w:rsidR="005267CC" w:rsidRDefault="005267CC" w:rsidP="005267CC">
      <w:pPr>
        <w:rPr>
          <w:rFonts w:ascii="Arial" w:hAnsi="Arial" w:cs="Arial"/>
          <w:color w:val="272626"/>
        </w:rPr>
      </w:pPr>
      <w:r w:rsidRPr="00F34F2A">
        <w:rPr>
          <w:rStyle w:val="Strong"/>
        </w:rPr>
        <w:t>Database:</w:t>
      </w:r>
      <w:r>
        <w:rPr>
          <w:rFonts w:ascii="Arial" w:hAnsi="Arial" w:cs="Arial"/>
          <w:color w:val="272626"/>
        </w:rPr>
        <w:t xml:space="preserve"> SQL </w:t>
      </w:r>
    </w:p>
    <w:p w:rsidR="005267CC" w:rsidRDefault="005267CC" w:rsidP="005267CC">
      <w:pPr>
        <w:rPr>
          <w:rFonts w:ascii="Arial" w:hAnsi="Arial" w:cs="Arial"/>
          <w:color w:val="272626"/>
        </w:rPr>
      </w:pPr>
      <w:r w:rsidRPr="00F34F2A">
        <w:rPr>
          <w:rStyle w:val="Strong"/>
        </w:rPr>
        <w:t>Tools:</w:t>
      </w:r>
      <w:r>
        <w:rPr>
          <w:rFonts w:ascii="Arial" w:hAnsi="Arial" w:cs="Arial"/>
          <w:color w:val="272626"/>
        </w:rPr>
        <w:t xml:space="preserve"> </w:t>
      </w:r>
      <w:proofErr w:type="spellStart"/>
      <w:r>
        <w:rPr>
          <w:rFonts w:ascii="Arial" w:hAnsi="Arial" w:cs="Arial"/>
          <w:color w:val="272626"/>
        </w:rPr>
        <w:t>Xampp</w:t>
      </w:r>
      <w:proofErr w:type="spellEnd"/>
      <w:r>
        <w:rPr>
          <w:rFonts w:ascii="Arial" w:hAnsi="Arial" w:cs="Arial"/>
          <w:color w:val="272626"/>
        </w:rPr>
        <w:t xml:space="preserve"> Control Panel</w:t>
      </w:r>
      <w:r w:rsidR="00F34F2A">
        <w:rPr>
          <w:rFonts w:ascii="Arial" w:hAnsi="Arial" w:cs="Arial"/>
          <w:color w:val="272626"/>
        </w:rPr>
        <w:t>, Chrome Browser</w:t>
      </w:r>
    </w:p>
    <w:p w:rsidR="005267CC" w:rsidRDefault="005267CC" w:rsidP="005267CC">
      <w:pPr>
        <w:rPr>
          <w:rFonts w:ascii="Arial" w:hAnsi="Arial" w:cs="Arial"/>
          <w:color w:val="272626"/>
        </w:rPr>
      </w:pPr>
      <w:r w:rsidRPr="00F34F2A">
        <w:rPr>
          <w:rStyle w:val="Strong"/>
        </w:rPr>
        <w:t>Services:</w:t>
      </w:r>
      <w:r>
        <w:rPr>
          <w:rFonts w:ascii="Arial" w:hAnsi="Arial" w:cs="Arial"/>
          <w:color w:val="272626"/>
        </w:rPr>
        <w:t xml:space="preserve"> Apache, </w:t>
      </w:r>
      <w:proofErr w:type="spellStart"/>
      <w:r>
        <w:rPr>
          <w:rFonts w:ascii="Arial" w:hAnsi="Arial" w:cs="Arial"/>
          <w:color w:val="272626"/>
        </w:rPr>
        <w:t>MySql</w:t>
      </w:r>
      <w:proofErr w:type="spellEnd"/>
    </w:p>
    <w:p w:rsidR="005267CC" w:rsidRPr="005267CC" w:rsidRDefault="005267CC" w:rsidP="005267CC">
      <w:pPr>
        <w:rPr>
          <w:rFonts w:ascii="Arial" w:hAnsi="Arial" w:cs="Arial"/>
          <w:color w:val="272626"/>
        </w:rPr>
      </w:pPr>
    </w:p>
    <w:p w:rsidR="00034809" w:rsidRDefault="00034809" w:rsidP="0002064F">
      <w:pPr>
        <w:rPr>
          <w:b/>
          <w:color w:val="073763"/>
          <w:sz w:val="36"/>
          <w:szCs w:val="36"/>
        </w:rPr>
      </w:pPr>
    </w:p>
    <w:p w:rsidR="00034809" w:rsidRDefault="00034809" w:rsidP="0002064F">
      <w:pPr>
        <w:rPr>
          <w:b/>
          <w:color w:val="073763"/>
          <w:sz w:val="36"/>
          <w:szCs w:val="36"/>
        </w:rPr>
      </w:pPr>
    </w:p>
    <w:p w:rsidR="00034809" w:rsidRDefault="00034809" w:rsidP="0002064F">
      <w:pPr>
        <w:rPr>
          <w:b/>
          <w:color w:val="073763"/>
          <w:sz w:val="36"/>
          <w:szCs w:val="36"/>
        </w:rPr>
      </w:pPr>
    </w:p>
    <w:p w:rsidR="00034809" w:rsidRDefault="00034809" w:rsidP="0002064F">
      <w:pPr>
        <w:rPr>
          <w:b/>
          <w:color w:val="073763"/>
          <w:sz w:val="36"/>
          <w:szCs w:val="36"/>
        </w:rPr>
      </w:pPr>
    </w:p>
    <w:p w:rsidR="00034809" w:rsidRDefault="00034809" w:rsidP="0002064F">
      <w:pPr>
        <w:rPr>
          <w:b/>
          <w:color w:val="073763"/>
          <w:sz w:val="36"/>
          <w:szCs w:val="36"/>
        </w:rPr>
      </w:pPr>
    </w:p>
    <w:p w:rsidR="00034809" w:rsidRDefault="00034809" w:rsidP="0002064F">
      <w:pPr>
        <w:rPr>
          <w:b/>
          <w:color w:val="073763"/>
          <w:sz w:val="36"/>
          <w:szCs w:val="36"/>
        </w:rPr>
      </w:pPr>
    </w:p>
    <w:p w:rsidR="00034809" w:rsidRDefault="00034809" w:rsidP="0002064F">
      <w:pPr>
        <w:rPr>
          <w:b/>
          <w:color w:val="073763"/>
          <w:sz w:val="36"/>
          <w:szCs w:val="36"/>
        </w:rPr>
      </w:pPr>
    </w:p>
    <w:p w:rsidR="00034809" w:rsidRDefault="008F7713" w:rsidP="0002064F">
      <w:pPr>
        <w:tabs>
          <w:tab w:val="left" w:pos="6248"/>
        </w:tabs>
        <w:rPr>
          <w:b/>
          <w:color w:val="073763"/>
          <w:sz w:val="36"/>
          <w:szCs w:val="36"/>
        </w:rPr>
      </w:pPr>
      <w:r>
        <w:rPr>
          <w:b/>
          <w:color w:val="073763"/>
          <w:sz w:val="36"/>
          <w:szCs w:val="36"/>
        </w:rPr>
        <w:tab/>
      </w:r>
    </w:p>
    <w:p w:rsidR="00034809" w:rsidRDefault="00034809" w:rsidP="0002064F">
      <w:pPr>
        <w:rPr>
          <w:b/>
          <w:color w:val="073763"/>
          <w:sz w:val="36"/>
          <w:szCs w:val="36"/>
        </w:rPr>
      </w:pPr>
    </w:p>
    <w:p w:rsidR="00034809" w:rsidRDefault="00034809" w:rsidP="0002064F">
      <w:pPr>
        <w:rPr>
          <w:b/>
          <w:color w:val="073763"/>
          <w:sz w:val="36"/>
          <w:szCs w:val="36"/>
        </w:rPr>
      </w:pPr>
    </w:p>
    <w:p w:rsidR="00034809" w:rsidRDefault="00034809" w:rsidP="0002064F">
      <w:pPr>
        <w:rPr>
          <w:b/>
          <w:color w:val="073763"/>
          <w:sz w:val="36"/>
          <w:szCs w:val="36"/>
        </w:rPr>
      </w:pPr>
    </w:p>
    <w:p w:rsidR="00034809" w:rsidRDefault="00034809" w:rsidP="0002064F">
      <w:pPr>
        <w:rPr>
          <w:b/>
          <w:color w:val="073763"/>
          <w:sz w:val="36"/>
          <w:szCs w:val="36"/>
        </w:rPr>
      </w:pPr>
    </w:p>
    <w:p w:rsidR="00034809" w:rsidRDefault="00034809" w:rsidP="0002064F">
      <w:pPr>
        <w:rPr>
          <w:b/>
          <w:color w:val="073763"/>
          <w:sz w:val="36"/>
          <w:szCs w:val="36"/>
        </w:rPr>
      </w:pPr>
    </w:p>
    <w:p w:rsidR="00034809" w:rsidRDefault="00034809" w:rsidP="0002064F">
      <w:pPr>
        <w:rPr>
          <w:b/>
          <w:color w:val="073763"/>
          <w:sz w:val="36"/>
          <w:szCs w:val="36"/>
        </w:rPr>
      </w:pPr>
    </w:p>
    <w:p w:rsidR="00034809" w:rsidRDefault="00034809" w:rsidP="0002064F">
      <w:pPr>
        <w:rPr>
          <w:b/>
          <w:color w:val="073763"/>
          <w:sz w:val="36"/>
          <w:szCs w:val="36"/>
        </w:rPr>
      </w:pPr>
    </w:p>
    <w:p w:rsidR="00034809" w:rsidRDefault="00034809" w:rsidP="0002064F">
      <w:pPr>
        <w:rPr>
          <w:b/>
          <w:color w:val="073763"/>
          <w:sz w:val="36"/>
          <w:szCs w:val="36"/>
        </w:rPr>
      </w:pPr>
    </w:p>
    <w:p w:rsidR="00034809" w:rsidRDefault="00034809" w:rsidP="0002064F">
      <w:pPr>
        <w:rPr>
          <w:b/>
          <w:color w:val="073763"/>
          <w:sz w:val="36"/>
          <w:szCs w:val="36"/>
        </w:rPr>
      </w:pPr>
    </w:p>
    <w:p w:rsidR="00034809" w:rsidRDefault="00034809" w:rsidP="0002064F">
      <w:pPr>
        <w:rPr>
          <w:b/>
          <w:color w:val="073763"/>
          <w:sz w:val="36"/>
          <w:szCs w:val="36"/>
        </w:rPr>
      </w:pPr>
    </w:p>
    <w:p w:rsidR="00034809" w:rsidRDefault="00034809" w:rsidP="0002064F">
      <w:pPr>
        <w:rPr>
          <w:b/>
          <w:color w:val="073763"/>
          <w:sz w:val="36"/>
          <w:szCs w:val="36"/>
        </w:rPr>
      </w:pPr>
    </w:p>
    <w:p w:rsidR="004F388B" w:rsidRDefault="004F388B" w:rsidP="0002064F">
      <w:pPr>
        <w:ind w:left="705" w:firstLine="15"/>
        <w:rPr>
          <w:b/>
        </w:rPr>
      </w:pPr>
    </w:p>
    <w:p w:rsidR="004F388B" w:rsidRDefault="004F388B" w:rsidP="0002064F">
      <w:pPr>
        <w:ind w:left="705" w:firstLine="15"/>
        <w:rPr>
          <w:b/>
          <w:i/>
          <w:sz w:val="32"/>
          <w:szCs w:val="32"/>
        </w:rPr>
      </w:pPr>
    </w:p>
    <w:p w:rsidR="004F388B" w:rsidRDefault="00F25896" w:rsidP="0002064F">
      <w:r>
        <w:rPr>
          <w:b/>
          <w:sz w:val="34"/>
          <w:szCs w:val="34"/>
        </w:rPr>
        <w:t>Future scope of the Project</w:t>
      </w:r>
    </w:p>
    <w:p w:rsidR="004F388B" w:rsidRDefault="00F25896" w:rsidP="0002064F">
      <w:pPr>
        <w:ind w:left="705"/>
      </w:pPr>
      <w:r>
        <w:t>Let's wait for some time we all person want to express what we exactly thought but we don’t have a medium or environment to express our self so that we are building a platform and addict them to express their secret and thoughts now so that they feel better after some years and have fun everyone every future kids will come in our website and said their inner secret without their identity loss.</w:t>
      </w:r>
    </w:p>
    <w:p w:rsidR="004F388B" w:rsidRDefault="00F25896" w:rsidP="0002064F">
      <w:r>
        <w:rPr>
          <w:b/>
          <w:sz w:val="34"/>
          <w:szCs w:val="34"/>
        </w:rPr>
        <w:lastRenderedPageBreak/>
        <w:t>Conclusion</w:t>
      </w:r>
    </w:p>
    <w:p w:rsidR="004F388B" w:rsidRDefault="00F25896" w:rsidP="0002064F">
      <w:pPr>
        <w:ind w:left="705"/>
      </w:pPr>
      <w:r>
        <w:t xml:space="preserve">We work for the community &amp; this is all our conclusion. </w:t>
      </w:r>
    </w:p>
    <w:p w:rsidR="004F388B" w:rsidRDefault="004F388B" w:rsidP="0002064F"/>
    <w:p w:rsidR="004F388B" w:rsidRDefault="004F388B" w:rsidP="0002064F"/>
    <w:p w:rsidR="004F388B" w:rsidRDefault="004F388B" w:rsidP="0002064F">
      <w:pPr>
        <w:ind w:left="720"/>
      </w:pPr>
    </w:p>
    <w:p w:rsidR="004F388B" w:rsidRDefault="004F388B" w:rsidP="0002064F">
      <w:pPr>
        <w:ind w:left="720"/>
      </w:pPr>
    </w:p>
    <w:sectPr w:rsidR="004F388B" w:rsidSect="00034809">
      <w:headerReference w:type="default" r:id="rId47"/>
      <w:footerReference w:type="default" r:id="rId48"/>
      <w:headerReference w:type="first" r:id="rId49"/>
      <w:footerReference w:type="first" r:id="rId50"/>
      <w:pgSz w:w="11906" w:h="16838"/>
      <w:pgMar w:top="1077" w:right="656" w:bottom="1077" w:left="1080" w:header="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45B44" w:rsidRDefault="00D45B44">
      <w:pPr>
        <w:spacing w:line="240" w:lineRule="auto"/>
      </w:pPr>
      <w:r>
        <w:separator/>
      </w:r>
    </w:p>
  </w:endnote>
  <w:endnote w:type="continuationSeparator" w:id="0">
    <w:p w:rsidR="00D45B44" w:rsidRDefault="00D45B4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egoe UI Symbol">
    <w:panose1 w:val="020B0502040204020203"/>
    <w:charset w:val="00"/>
    <w:family w:val="swiss"/>
    <w:pitch w:val="variable"/>
    <w:sig w:usb0="800001E3" w:usb1="1200FFEF" w:usb2="00040000" w:usb3="00000000" w:csb0="00000001"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Roboto">
    <w:panose1 w:val="02000000000000000000"/>
    <w:charset w:val="00"/>
    <w:family w:val="auto"/>
    <w:pitch w:val="variable"/>
    <w:sig w:usb0="E00002FF" w:usb1="5000205B" w:usb2="00000020" w:usb3="00000000" w:csb0="0000019F" w:csb1="00000000"/>
  </w:font>
  <w:font w:name="Trebuchet MS">
    <w:panose1 w:val="020B0603020202020204"/>
    <w:charset w:val="00"/>
    <w:family w:val="swiss"/>
    <w:pitch w:val="variable"/>
    <w:sig w:usb0="000006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38076708"/>
      <w:docPartObj>
        <w:docPartGallery w:val="Page Numbers (Bottom of Page)"/>
        <w:docPartUnique/>
      </w:docPartObj>
    </w:sdtPr>
    <w:sdtEndPr>
      <w:rPr>
        <w:noProof/>
      </w:rPr>
    </w:sdtEndPr>
    <w:sdtContent>
      <w:p w:rsidR="0056240A" w:rsidRDefault="0056240A">
        <w:pPr>
          <w:pStyle w:val="Footer"/>
          <w:jc w:val="right"/>
        </w:pPr>
        <w:r>
          <w:fldChar w:fldCharType="begin"/>
        </w:r>
        <w:r>
          <w:instrText xml:space="preserve"> PAGE   \* MERGEFORMAT </w:instrText>
        </w:r>
        <w:r>
          <w:fldChar w:fldCharType="separate"/>
        </w:r>
        <w:r w:rsidR="008E3DAC">
          <w:rPr>
            <w:noProof/>
          </w:rPr>
          <w:t>17</w:t>
        </w:r>
        <w:r>
          <w:rPr>
            <w:noProof/>
          </w:rPr>
          <w:fldChar w:fldCharType="end"/>
        </w:r>
      </w:p>
    </w:sdtContent>
  </w:sdt>
  <w:p w:rsidR="0056240A" w:rsidRDefault="0056240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61955" w:rsidRDefault="00B61955">
    <w:pPr>
      <w:pBdr>
        <w:top w:val="nil"/>
        <w:left w:val="nil"/>
        <w:bottom w:val="nil"/>
        <w:right w:val="nil"/>
        <w:between w:val="nil"/>
      </w:pBdr>
      <w:spacing w:after="1440"/>
    </w:pPr>
    <w:r>
      <w:rPr>
        <w:noProof/>
      </w:rPr>
      <w:drawing>
        <wp:anchor distT="0" distB="0" distL="0" distR="0" simplePos="0" relativeHeight="251660288" behindDoc="0" locked="0" layoutInCell="1" hidden="0" allowOverlap="1">
          <wp:simplePos x="0" y="0"/>
          <wp:positionH relativeFrom="column">
            <wp:posOffset>-923924</wp:posOffset>
          </wp:positionH>
          <wp:positionV relativeFrom="paragraph">
            <wp:posOffset>180975</wp:posOffset>
          </wp:positionV>
          <wp:extent cx="7786688" cy="1060518"/>
          <wp:effectExtent l="0" t="0" r="0" b="0"/>
          <wp:wrapSquare wrapText="bothSides" distT="0" distB="0" distL="0" distR="0"/>
          <wp:docPr id="63" name="image6.png" descr="footer graphic"/>
          <wp:cNvGraphicFramePr/>
          <a:graphic xmlns:a="http://schemas.openxmlformats.org/drawingml/2006/main">
            <a:graphicData uri="http://schemas.openxmlformats.org/drawingml/2006/picture">
              <pic:pic xmlns:pic="http://schemas.openxmlformats.org/drawingml/2006/picture">
                <pic:nvPicPr>
                  <pic:cNvPr id="0" name="image6.png" descr="footer graphic"/>
                  <pic:cNvPicPr preferRelativeResize="0"/>
                </pic:nvPicPr>
                <pic:blipFill>
                  <a:blip r:embed="rId1"/>
                  <a:srcRect/>
                  <a:stretch>
                    <a:fillRect/>
                  </a:stretch>
                </pic:blipFill>
                <pic:spPr>
                  <a:xfrm>
                    <a:off x="0" y="0"/>
                    <a:ext cx="7786688" cy="1060518"/>
                  </a:xfrm>
                  <a:prstGeom prst="rect">
                    <a:avLst/>
                  </a:prstGeom>
                  <a:ln/>
                </pic:spPr>
              </pic:pic>
            </a:graphicData>
          </a:graphic>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45B44" w:rsidRDefault="00D45B44">
      <w:pPr>
        <w:spacing w:line="240" w:lineRule="auto"/>
      </w:pPr>
      <w:r>
        <w:separator/>
      </w:r>
    </w:p>
  </w:footnote>
  <w:footnote w:type="continuationSeparator" w:id="0">
    <w:p w:rsidR="00D45B44" w:rsidRDefault="00D45B4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61955" w:rsidRDefault="00B61955">
    <w:pPr>
      <w:pBdr>
        <w:top w:val="nil"/>
        <w:left w:val="nil"/>
        <w:bottom w:val="nil"/>
        <w:right w:val="nil"/>
        <w:between w:val="nil"/>
      </w:pBdr>
      <w:spacing w:before="800"/>
      <w:rPr>
        <w:color w:val="E01B84"/>
        <w:sz w:val="24"/>
        <w:szCs w:val="24"/>
      </w:rPr>
    </w:pPr>
    <w:r>
      <w:rPr>
        <w:noProof/>
      </w:rPr>
      <w:drawing>
        <wp:anchor distT="0" distB="0" distL="0" distR="0" simplePos="0" relativeHeight="251659264" behindDoc="0" locked="0" layoutInCell="1" hidden="0" allowOverlap="1">
          <wp:simplePos x="0" y="0"/>
          <wp:positionH relativeFrom="column">
            <wp:posOffset>5724525</wp:posOffset>
          </wp:positionH>
          <wp:positionV relativeFrom="paragraph">
            <wp:posOffset>-66674</wp:posOffset>
          </wp:positionV>
          <wp:extent cx="1143000" cy="1143000"/>
          <wp:effectExtent l="0" t="0" r="0" b="0"/>
          <wp:wrapSquare wrapText="bothSides" distT="0" distB="0" distL="0" distR="0"/>
          <wp:docPr id="61" name="image4.png" descr="corner graphic"/>
          <wp:cNvGraphicFramePr/>
          <a:graphic xmlns:a="http://schemas.openxmlformats.org/drawingml/2006/main">
            <a:graphicData uri="http://schemas.openxmlformats.org/drawingml/2006/picture">
              <pic:pic xmlns:pic="http://schemas.openxmlformats.org/drawingml/2006/picture">
                <pic:nvPicPr>
                  <pic:cNvPr id="0" name="image4.png" descr="corner graphic"/>
                  <pic:cNvPicPr preferRelativeResize="0"/>
                </pic:nvPicPr>
                <pic:blipFill>
                  <a:blip r:embed="rId1"/>
                  <a:srcRect/>
                  <a:stretch>
                    <a:fillRect/>
                  </a:stretch>
                </pic:blipFill>
                <pic:spPr>
                  <a:xfrm>
                    <a:off x="0" y="0"/>
                    <a:ext cx="1143000" cy="1143000"/>
                  </a:xfrm>
                  <a:prstGeom prst="rect">
                    <a:avLst/>
                  </a:prstGeom>
                  <a:ln/>
                </pic:spPr>
              </pic:pic>
            </a:graphicData>
          </a:graphic>
        </wp:anchor>
      </w:drawing>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61955" w:rsidRDefault="00B61955">
    <w:pPr>
      <w:pBdr>
        <w:top w:val="nil"/>
        <w:left w:val="nil"/>
        <w:bottom w:val="nil"/>
        <w:right w:val="nil"/>
        <w:between w:val="nil"/>
      </w:pBdr>
      <w:jc w:val="right"/>
    </w:pPr>
    <w:r>
      <w:rPr>
        <w:noProof/>
      </w:rPr>
      <w:drawing>
        <wp:anchor distT="0" distB="0" distL="0" distR="0" simplePos="0" relativeHeight="251658240" behindDoc="0" locked="0" layoutInCell="1" hidden="0" allowOverlap="1">
          <wp:simplePos x="0" y="0"/>
          <wp:positionH relativeFrom="column">
            <wp:posOffset>4581525</wp:posOffset>
          </wp:positionH>
          <wp:positionV relativeFrom="paragraph">
            <wp:posOffset>-66674</wp:posOffset>
          </wp:positionV>
          <wp:extent cx="2281450" cy="2281450"/>
          <wp:effectExtent l="0" t="0" r="0" b="0"/>
          <wp:wrapSquare wrapText="bothSides" distT="0" distB="0" distL="0" distR="0"/>
          <wp:docPr id="62" name="image3.png" descr="corner graphic"/>
          <wp:cNvGraphicFramePr/>
          <a:graphic xmlns:a="http://schemas.openxmlformats.org/drawingml/2006/main">
            <a:graphicData uri="http://schemas.openxmlformats.org/drawingml/2006/picture">
              <pic:pic xmlns:pic="http://schemas.openxmlformats.org/drawingml/2006/picture">
                <pic:nvPicPr>
                  <pic:cNvPr id="0" name="image3.png" descr="corner graphic"/>
                  <pic:cNvPicPr preferRelativeResize="0"/>
                </pic:nvPicPr>
                <pic:blipFill>
                  <a:blip r:embed="rId1"/>
                  <a:srcRect/>
                  <a:stretch>
                    <a:fillRect/>
                  </a:stretch>
                </pic:blipFill>
                <pic:spPr>
                  <a:xfrm>
                    <a:off x="0" y="0"/>
                    <a:ext cx="2281450" cy="2281450"/>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371F01"/>
    <w:multiLevelType w:val="hybridMultilevel"/>
    <w:tmpl w:val="3FC273FC"/>
    <w:lvl w:ilvl="0" w:tplc="17CA19D6">
      <w:start w:val="1"/>
      <w:numFmt w:val="bullet"/>
      <w:lvlText w:val="✔"/>
      <w:lvlJc w:val="left"/>
      <w:pPr>
        <w:tabs>
          <w:tab w:val="num" w:pos="720"/>
        </w:tabs>
        <w:ind w:left="720" w:hanging="360"/>
      </w:pPr>
      <w:rPr>
        <w:rFonts w:ascii="Segoe UI Symbol" w:hAnsi="Segoe UI Symbol" w:hint="default"/>
      </w:rPr>
    </w:lvl>
    <w:lvl w:ilvl="1" w:tplc="9426FD74" w:tentative="1">
      <w:start w:val="1"/>
      <w:numFmt w:val="bullet"/>
      <w:lvlText w:val="✔"/>
      <w:lvlJc w:val="left"/>
      <w:pPr>
        <w:tabs>
          <w:tab w:val="num" w:pos="1440"/>
        </w:tabs>
        <w:ind w:left="1440" w:hanging="360"/>
      </w:pPr>
      <w:rPr>
        <w:rFonts w:ascii="Segoe UI Symbol" w:hAnsi="Segoe UI Symbol" w:hint="default"/>
      </w:rPr>
    </w:lvl>
    <w:lvl w:ilvl="2" w:tplc="FAA4F72E" w:tentative="1">
      <w:start w:val="1"/>
      <w:numFmt w:val="bullet"/>
      <w:lvlText w:val="✔"/>
      <w:lvlJc w:val="left"/>
      <w:pPr>
        <w:tabs>
          <w:tab w:val="num" w:pos="2160"/>
        </w:tabs>
        <w:ind w:left="2160" w:hanging="360"/>
      </w:pPr>
      <w:rPr>
        <w:rFonts w:ascii="Segoe UI Symbol" w:hAnsi="Segoe UI Symbol" w:hint="default"/>
      </w:rPr>
    </w:lvl>
    <w:lvl w:ilvl="3" w:tplc="30F8064E" w:tentative="1">
      <w:start w:val="1"/>
      <w:numFmt w:val="bullet"/>
      <w:lvlText w:val="✔"/>
      <w:lvlJc w:val="left"/>
      <w:pPr>
        <w:tabs>
          <w:tab w:val="num" w:pos="2880"/>
        </w:tabs>
        <w:ind w:left="2880" w:hanging="360"/>
      </w:pPr>
      <w:rPr>
        <w:rFonts w:ascii="Segoe UI Symbol" w:hAnsi="Segoe UI Symbol" w:hint="default"/>
      </w:rPr>
    </w:lvl>
    <w:lvl w:ilvl="4" w:tplc="5FD01858" w:tentative="1">
      <w:start w:val="1"/>
      <w:numFmt w:val="bullet"/>
      <w:lvlText w:val="✔"/>
      <w:lvlJc w:val="left"/>
      <w:pPr>
        <w:tabs>
          <w:tab w:val="num" w:pos="3600"/>
        </w:tabs>
        <w:ind w:left="3600" w:hanging="360"/>
      </w:pPr>
      <w:rPr>
        <w:rFonts w:ascii="Segoe UI Symbol" w:hAnsi="Segoe UI Symbol" w:hint="default"/>
      </w:rPr>
    </w:lvl>
    <w:lvl w:ilvl="5" w:tplc="51A8100E" w:tentative="1">
      <w:start w:val="1"/>
      <w:numFmt w:val="bullet"/>
      <w:lvlText w:val="✔"/>
      <w:lvlJc w:val="left"/>
      <w:pPr>
        <w:tabs>
          <w:tab w:val="num" w:pos="4320"/>
        </w:tabs>
        <w:ind w:left="4320" w:hanging="360"/>
      </w:pPr>
      <w:rPr>
        <w:rFonts w:ascii="Segoe UI Symbol" w:hAnsi="Segoe UI Symbol" w:hint="default"/>
      </w:rPr>
    </w:lvl>
    <w:lvl w:ilvl="6" w:tplc="4002E1F4" w:tentative="1">
      <w:start w:val="1"/>
      <w:numFmt w:val="bullet"/>
      <w:lvlText w:val="✔"/>
      <w:lvlJc w:val="left"/>
      <w:pPr>
        <w:tabs>
          <w:tab w:val="num" w:pos="5040"/>
        </w:tabs>
        <w:ind w:left="5040" w:hanging="360"/>
      </w:pPr>
      <w:rPr>
        <w:rFonts w:ascii="Segoe UI Symbol" w:hAnsi="Segoe UI Symbol" w:hint="default"/>
      </w:rPr>
    </w:lvl>
    <w:lvl w:ilvl="7" w:tplc="0A7A4DCE" w:tentative="1">
      <w:start w:val="1"/>
      <w:numFmt w:val="bullet"/>
      <w:lvlText w:val="✔"/>
      <w:lvlJc w:val="left"/>
      <w:pPr>
        <w:tabs>
          <w:tab w:val="num" w:pos="5760"/>
        </w:tabs>
        <w:ind w:left="5760" w:hanging="360"/>
      </w:pPr>
      <w:rPr>
        <w:rFonts w:ascii="Segoe UI Symbol" w:hAnsi="Segoe UI Symbol" w:hint="default"/>
      </w:rPr>
    </w:lvl>
    <w:lvl w:ilvl="8" w:tplc="3A342ACC" w:tentative="1">
      <w:start w:val="1"/>
      <w:numFmt w:val="bullet"/>
      <w:lvlText w:val="✔"/>
      <w:lvlJc w:val="left"/>
      <w:pPr>
        <w:tabs>
          <w:tab w:val="num" w:pos="6480"/>
        </w:tabs>
        <w:ind w:left="6480" w:hanging="360"/>
      </w:pPr>
      <w:rPr>
        <w:rFonts w:ascii="Segoe UI Symbol" w:hAnsi="Segoe UI Symbol" w:hint="default"/>
      </w:rPr>
    </w:lvl>
  </w:abstractNum>
  <w:abstractNum w:abstractNumId="1" w15:restartNumberingAfterBreak="0">
    <w:nsid w:val="068A1EF6"/>
    <w:multiLevelType w:val="multilevel"/>
    <w:tmpl w:val="188E51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015CB5"/>
    <w:multiLevelType w:val="hybridMultilevel"/>
    <w:tmpl w:val="36E667DE"/>
    <w:lvl w:ilvl="0" w:tplc="D4EE3F98">
      <w:start w:val="1"/>
      <w:numFmt w:val="decimal"/>
      <w:lvlText w:val="%1."/>
      <w:lvlJc w:val="left"/>
      <w:pPr>
        <w:ind w:left="345" w:hanging="360"/>
      </w:pPr>
      <w:rPr>
        <w:rFonts w:hint="default"/>
      </w:rPr>
    </w:lvl>
    <w:lvl w:ilvl="1" w:tplc="04090019" w:tentative="1">
      <w:start w:val="1"/>
      <w:numFmt w:val="lowerLetter"/>
      <w:lvlText w:val="%2."/>
      <w:lvlJc w:val="left"/>
      <w:pPr>
        <w:ind w:left="1065" w:hanging="360"/>
      </w:pPr>
    </w:lvl>
    <w:lvl w:ilvl="2" w:tplc="0409001B" w:tentative="1">
      <w:start w:val="1"/>
      <w:numFmt w:val="lowerRoman"/>
      <w:lvlText w:val="%3."/>
      <w:lvlJc w:val="right"/>
      <w:pPr>
        <w:ind w:left="1785" w:hanging="180"/>
      </w:pPr>
    </w:lvl>
    <w:lvl w:ilvl="3" w:tplc="0409000F" w:tentative="1">
      <w:start w:val="1"/>
      <w:numFmt w:val="decimal"/>
      <w:lvlText w:val="%4."/>
      <w:lvlJc w:val="left"/>
      <w:pPr>
        <w:ind w:left="2505" w:hanging="360"/>
      </w:pPr>
    </w:lvl>
    <w:lvl w:ilvl="4" w:tplc="04090019" w:tentative="1">
      <w:start w:val="1"/>
      <w:numFmt w:val="lowerLetter"/>
      <w:lvlText w:val="%5."/>
      <w:lvlJc w:val="left"/>
      <w:pPr>
        <w:ind w:left="3225" w:hanging="360"/>
      </w:pPr>
    </w:lvl>
    <w:lvl w:ilvl="5" w:tplc="0409001B" w:tentative="1">
      <w:start w:val="1"/>
      <w:numFmt w:val="lowerRoman"/>
      <w:lvlText w:val="%6."/>
      <w:lvlJc w:val="right"/>
      <w:pPr>
        <w:ind w:left="3945" w:hanging="180"/>
      </w:pPr>
    </w:lvl>
    <w:lvl w:ilvl="6" w:tplc="0409000F" w:tentative="1">
      <w:start w:val="1"/>
      <w:numFmt w:val="decimal"/>
      <w:lvlText w:val="%7."/>
      <w:lvlJc w:val="left"/>
      <w:pPr>
        <w:ind w:left="4665" w:hanging="360"/>
      </w:pPr>
    </w:lvl>
    <w:lvl w:ilvl="7" w:tplc="04090019" w:tentative="1">
      <w:start w:val="1"/>
      <w:numFmt w:val="lowerLetter"/>
      <w:lvlText w:val="%8."/>
      <w:lvlJc w:val="left"/>
      <w:pPr>
        <w:ind w:left="5385" w:hanging="360"/>
      </w:pPr>
    </w:lvl>
    <w:lvl w:ilvl="8" w:tplc="0409001B" w:tentative="1">
      <w:start w:val="1"/>
      <w:numFmt w:val="lowerRoman"/>
      <w:lvlText w:val="%9."/>
      <w:lvlJc w:val="right"/>
      <w:pPr>
        <w:ind w:left="6105" w:hanging="180"/>
      </w:pPr>
    </w:lvl>
  </w:abstractNum>
  <w:abstractNum w:abstractNumId="3" w15:restartNumberingAfterBreak="0">
    <w:nsid w:val="08DA452B"/>
    <w:multiLevelType w:val="multilevel"/>
    <w:tmpl w:val="72A49B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3FB3CE9"/>
    <w:multiLevelType w:val="multilevel"/>
    <w:tmpl w:val="72A49B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5411822"/>
    <w:multiLevelType w:val="multilevel"/>
    <w:tmpl w:val="FA0092F0"/>
    <w:lvl w:ilvl="0">
      <w:start w:val="1"/>
      <w:numFmt w:val="upperLetter"/>
      <w:lvlText w:val="%1)"/>
      <w:lvlJc w:val="left"/>
      <w:pPr>
        <w:ind w:left="360" w:hanging="360"/>
      </w:pPr>
      <w:rPr>
        <w:rFonts w:ascii="Roboto" w:eastAsia="Roboto" w:hAnsi="Roboto" w:cs="Roboto"/>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 w15:restartNumberingAfterBreak="0">
    <w:nsid w:val="18540528"/>
    <w:multiLevelType w:val="multilevel"/>
    <w:tmpl w:val="72A49B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9C14533"/>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 w15:restartNumberingAfterBreak="0">
    <w:nsid w:val="2C6B5215"/>
    <w:multiLevelType w:val="multilevel"/>
    <w:tmpl w:val="72A49B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16D4EDF"/>
    <w:multiLevelType w:val="multilevel"/>
    <w:tmpl w:val="EA7EA4A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3481DBA"/>
    <w:multiLevelType w:val="hybridMultilevel"/>
    <w:tmpl w:val="1E20FD3C"/>
    <w:lvl w:ilvl="0" w:tplc="04090001">
      <w:start w:val="1"/>
      <w:numFmt w:val="bullet"/>
      <w:lvlText w:val=""/>
      <w:lvlJc w:val="left"/>
      <w:pPr>
        <w:ind w:left="705" w:hanging="360"/>
      </w:pPr>
      <w:rPr>
        <w:rFonts w:ascii="Symbol" w:hAnsi="Symbol" w:hint="default"/>
      </w:rPr>
    </w:lvl>
    <w:lvl w:ilvl="1" w:tplc="04090003" w:tentative="1">
      <w:start w:val="1"/>
      <w:numFmt w:val="bullet"/>
      <w:lvlText w:val="o"/>
      <w:lvlJc w:val="left"/>
      <w:pPr>
        <w:ind w:left="1425" w:hanging="360"/>
      </w:pPr>
      <w:rPr>
        <w:rFonts w:ascii="Courier New" w:hAnsi="Courier New" w:cs="Courier New" w:hint="default"/>
      </w:rPr>
    </w:lvl>
    <w:lvl w:ilvl="2" w:tplc="04090005" w:tentative="1">
      <w:start w:val="1"/>
      <w:numFmt w:val="bullet"/>
      <w:lvlText w:val=""/>
      <w:lvlJc w:val="left"/>
      <w:pPr>
        <w:ind w:left="2145" w:hanging="360"/>
      </w:pPr>
      <w:rPr>
        <w:rFonts w:ascii="Wingdings" w:hAnsi="Wingdings" w:hint="default"/>
      </w:rPr>
    </w:lvl>
    <w:lvl w:ilvl="3" w:tplc="04090001" w:tentative="1">
      <w:start w:val="1"/>
      <w:numFmt w:val="bullet"/>
      <w:lvlText w:val=""/>
      <w:lvlJc w:val="left"/>
      <w:pPr>
        <w:ind w:left="2865" w:hanging="360"/>
      </w:pPr>
      <w:rPr>
        <w:rFonts w:ascii="Symbol" w:hAnsi="Symbol" w:hint="default"/>
      </w:rPr>
    </w:lvl>
    <w:lvl w:ilvl="4" w:tplc="04090003" w:tentative="1">
      <w:start w:val="1"/>
      <w:numFmt w:val="bullet"/>
      <w:lvlText w:val="o"/>
      <w:lvlJc w:val="left"/>
      <w:pPr>
        <w:ind w:left="3585" w:hanging="360"/>
      </w:pPr>
      <w:rPr>
        <w:rFonts w:ascii="Courier New" w:hAnsi="Courier New" w:cs="Courier New" w:hint="default"/>
      </w:rPr>
    </w:lvl>
    <w:lvl w:ilvl="5" w:tplc="04090005" w:tentative="1">
      <w:start w:val="1"/>
      <w:numFmt w:val="bullet"/>
      <w:lvlText w:val=""/>
      <w:lvlJc w:val="left"/>
      <w:pPr>
        <w:ind w:left="4305" w:hanging="360"/>
      </w:pPr>
      <w:rPr>
        <w:rFonts w:ascii="Wingdings" w:hAnsi="Wingdings" w:hint="default"/>
      </w:rPr>
    </w:lvl>
    <w:lvl w:ilvl="6" w:tplc="04090001" w:tentative="1">
      <w:start w:val="1"/>
      <w:numFmt w:val="bullet"/>
      <w:lvlText w:val=""/>
      <w:lvlJc w:val="left"/>
      <w:pPr>
        <w:ind w:left="5025" w:hanging="360"/>
      </w:pPr>
      <w:rPr>
        <w:rFonts w:ascii="Symbol" w:hAnsi="Symbol" w:hint="default"/>
      </w:rPr>
    </w:lvl>
    <w:lvl w:ilvl="7" w:tplc="04090003" w:tentative="1">
      <w:start w:val="1"/>
      <w:numFmt w:val="bullet"/>
      <w:lvlText w:val="o"/>
      <w:lvlJc w:val="left"/>
      <w:pPr>
        <w:ind w:left="5745" w:hanging="360"/>
      </w:pPr>
      <w:rPr>
        <w:rFonts w:ascii="Courier New" w:hAnsi="Courier New" w:cs="Courier New" w:hint="default"/>
      </w:rPr>
    </w:lvl>
    <w:lvl w:ilvl="8" w:tplc="04090005" w:tentative="1">
      <w:start w:val="1"/>
      <w:numFmt w:val="bullet"/>
      <w:lvlText w:val=""/>
      <w:lvlJc w:val="left"/>
      <w:pPr>
        <w:ind w:left="6465" w:hanging="360"/>
      </w:pPr>
      <w:rPr>
        <w:rFonts w:ascii="Wingdings" w:hAnsi="Wingdings" w:hint="default"/>
      </w:rPr>
    </w:lvl>
  </w:abstractNum>
  <w:abstractNum w:abstractNumId="11" w15:restartNumberingAfterBreak="0">
    <w:nsid w:val="36312422"/>
    <w:multiLevelType w:val="hybridMultilevel"/>
    <w:tmpl w:val="B9C40E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77B32C8"/>
    <w:multiLevelType w:val="multilevel"/>
    <w:tmpl w:val="CAEC3C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49BB4B39"/>
    <w:multiLevelType w:val="multilevel"/>
    <w:tmpl w:val="0AE661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AE74F3E"/>
    <w:multiLevelType w:val="hybridMultilevel"/>
    <w:tmpl w:val="AC84C26A"/>
    <w:lvl w:ilvl="0" w:tplc="F5CC2FDA">
      <w:start w:val="1"/>
      <w:numFmt w:val="bullet"/>
      <w:lvlText w:val="✔"/>
      <w:lvlJc w:val="left"/>
      <w:pPr>
        <w:tabs>
          <w:tab w:val="num" w:pos="720"/>
        </w:tabs>
        <w:ind w:left="720" w:hanging="360"/>
      </w:pPr>
      <w:rPr>
        <w:rFonts w:ascii="Segoe UI Symbol" w:hAnsi="Segoe UI Symbol" w:hint="default"/>
      </w:rPr>
    </w:lvl>
    <w:lvl w:ilvl="1" w:tplc="0CA4641A" w:tentative="1">
      <w:start w:val="1"/>
      <w:numFmt w:val="bullet"/>
      <w:lvlText w:val="✔"/>
      <w:lvlJc w:val="left"/>
      <w:pPr>
        <w:tabs>
          <w:tab w:val="num" w:pos="1440"/>
        </w:tabs>
        <w:ind w:left="1440" w:hanging="360"/>
      </w:pPr>
      <w:rPr>
        <w:rFonts w:ascii="Segoe UI Symbol" w:hAnsi="Segoe UI Symbol" w:hint="default"/>
      </w:rPr>
    </w:lvl>
    <w:lvl w:ilvl="2" w:tplc="BCD0EACE" w:tentative="1">
      <w:start w:val="1"/>
      <w:numFmt w:val="bullet"/>
      <w:lvlText w:val="✔"/>
      <w:lvlJc w:val="left"/>
      <w:pPr>
        <w:tabs>
          <w:tab w:val="num" w:pos="2160"/>
        </w:tabs>
        <w:ind w:left="2160" w:hanging="360"/>
      </w:pPr>
      <w:rPr>
        <w:rFonts w:ascii="Segoe UI Symbol" w:hAnsi="Segoe UI Symbol" w:hint="default"/>
      </w:rPr>
    </w:lvl>
    <w:lvl w:ilvl="3" w:tplc="A836A89A" w:tentative="1">
      <w:start w:val="1"/>
      <w:numFmt w:val="bullet"/>
      <w:lvlText w:val="✔"/>
      <w:lvlJc w:val="left"/>
      <w:pPr>
        <w:tabs>
          <w:tab w:val="num" w:pos="2880"/>
        </w:tabs>
        <w:ind w:left="2880" w:hanging="360"/>
      </w:pPr>
      <w:rPr>
        <w:rFonts w:ascii="Segoe UI Symbol" w:hAnsi="Segoe UI Symbol" w:hint="default"/>
      </w:rPr>
    </w:lvl>
    <w:lvl w:ilvl="4" w:tplc="BAD04D8E" w:tentative="1">
      <w:start w:val="1"/>
      <w:numFmt w:val="bullet"/>
      <w:lvlText w:val="✔"/>
      <w:lvlJc w:val="left"/>
      <w:pPr>
        <w:tabs>
          <w:tab w:val="num" w:pos="3600"/>
        </w:tabs>
        <w:ind w:left="3600" w:hanging="360"/>
      </w:pPr>
      <w:rPr>
        <w:rFonts w:ascii="Segoe UI Symbol" w:hAnsi="Segoe UI Symbol" w:hint="default"/>
      </w:rPr>
    </w:lvl>
    <w:lvl w:ilvl="5" w:tplc="A622E8A8" w:tentative="1">
      <w:start w:val="1"/>
      <w:numFmt w:val="bullet"/>
      <w:lvlText w:val="✔"/>
      <w:lvlJc w:val="left"/>
      <w:pPr>
        <w:tabs>
          <w:tab w:val="num" w:pos="4320"/>
        </w:tabs>
        <w:ind w:left="4320" w:hanging="360"/>
      </w:pPr>
      <w:rPr>
        <w:rFonts w:ascii="Segoe UI Symbol" w:hAnsi="Segoe UI Symbol" w:hint="default"/>
      </w:rPr>
    </w:lvl>
    <w:lvl w:ilvl="6" w:tplc="0F2C67C2" w:tentative="1">
      <w:start w:val="1"/>
      <w:numFmt w:val="bullet"/>
      <w:lvlText w:val="✔"/>
      <w:lvlJc w:val="left"/>
      <w:pPr>
        <w:tabs>
          <w:tab w:val="num" w:pos="5040"/>
        </w:tabs>
        <w:ind w:left="5040" w:hanging="360"/>
      </w:pPr>
      <w:rPr>
        <w:rFonts w:ascii="Segoe UI Symbol" w:hAnsi="Segoe UI Symbol" w:hint="default"/>
      </w:rPr>
    </w:lvl>
    <w:lvl w:ilvl="7" w:tplc="D9D08932" w:tentative="1">
      <w:start w:val="1"/>
      <w:numFmt w:val="bullet"/>
      <w:lvlText w:val="✔"/>
      <w:lvlJc w:val="left"/>
      <w:pPr>
        <w:tabs>
          <w:tab w:val="num" w:pos="5760"/>
        </w:tabs>
        <w:ind w:left="5760" w:hanging="360"/>
      </w:pPr>
      <w:rPr>
        <w:rFonts w:ascii="Segoe UI Symbol" w:hAnsi="Segoe UI Symbol" w:hint="default"/>
      </w:rPr>
    </w:lvl>
    <w:lvl w:ilvl="8" w:tplc="E19A81E6" w:tentative="1">
      <w:start w:val="1"/>
      <w:numFmt w:val="bullet"/>
      <w:lvlText w:val="✔"/>
      <w:lvlJc w:val="left"/>
      <w:pPr>
        <w:tabs>
          <w:tab w:val="num" w:pos="6480"/>
        </w:tabs>
        <w:ind w:left="6480" w:hanging="360"/>
      </w:pPr>
      <w:rPr>
        <w:rFonts w:ascii="Segoe UI Symbol" w:hAnsi="Segoe UI Symbol" w:hint="default"/>
      </w:rPr>
    </w:lvl>
  </w:abstractNum>
  <w:abstractNum w:abstractNumId="15" w15:restartNumberingAfterBreak="0">
    <w:nsid w:val="504D5CC7"/>
    <w:multiLevelType w:val="multilevel"/>
    <w:tmpl w:val="72A49B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AF24D5F"/>
    <w:multiLevelType w:val="multilevel"/>
    <w:tmpl w:val="DCF080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F517080"/>
    <w:multiLevelType w:val="multilevel"/>
    <w:tmpl w:val="EA7EA4A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FBF7AEB"/>
    <w:multiLevelType w:val="multilevel"/>
    <w:tmpl w:val="72A49B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87637A7"/>
    <w:multiLevelType w:val="multilevel"/>
    <w:tmpl w:val="EA7EA4A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96E7DB8"/>
    <w:multiLevelType w:val="multilevel"/>
    <w:tmpl w:val="72A49B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AF22612"/>
    <w:multiLevelType w:val="multilevel"/>
    <w:tmpl w:val="EA7EA4A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E3D3544"/>
    <w:multiLevelType w:val="multilevel"/>
    <w:tmpl w:val="72A49B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E9B5161"/>
    <w:multiLevelType w:val="multilevel"/>
    <w:tmpl w:val="72A49B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FB179ED"/>
    <w:multiLevelType w:val="hybridMultilevel"/>
    <w:tmpl w:val="B09A7EC4"/>
    <w:lvl w:ilvl="0" w:tplc="04090001">
      <w:start w:val="1"/>
      <w:numFmt w:val="bullet"/>
      <w:lvlText w:val=""/>
      <w:lvlJc w:val="left"/>
      <w:pPr>
        <w:ind w:left="705" w:hanging="360"/>
      </w:pPr>
      <w:rPr>
        <w:rFonts w:ascii="Symbol" w:hAnsi="Symbol" w:hint="default"/>
      </w:rPr>
    </w:lvl>
    <w:lvl w:ilvl="1" w:tplc="04090003" w:tentative="1">
      <w:start w:val="1"/>
      <w:numFmt w:val="bullet"/>
      <w:lvlText w:val="o"/>
      <w:lvlJc w:val="left"/>
      <w:pPr>
        <w:ind w:left="1425" w:hanging="360"/>
      </w:pPr>
      <w:rPr>
        <w:rFonts w:ascii="Courier New" w:hAnsi="Courier New" w:cs="Courier New" w:hint="default"/>
      </w:rPr>
    </w:lvl>
    <w:lvl w:ilvl="2" w:tplc="04090005" w:tentative="1">
      <w:start w:val="1"/>
      <w:numFmt w:val="bullet"/>
      <w:lvlText w:val=""/>
      <w:lvlJc w:val="left"/>
      <w:pPr>
        <w:ind w:left="2145" w:hanging="360"/>
      </w:pPr>
      <w:rPr>
        <w:rFonts w:ascii="Wingdings" w:hAnsi="Wingdings" w:hint="default"/>
      </w:rPr>
    </w:lvl>
    <w:lvl w:ilvl="3" w:tplc="04090001" w:tentative="1">
      <w:start w:val="1"/>
      <w:numFmt w:val="bullet"/>
      <w:lvlText w:val=""/>
      <w:lvlJc w:val="left"/>
      <w:pPr>
        <w:ind w:left="2865" w:hanging="360"/>
      </w:pPr>
      <w:rPr>
        <w:rFonts w:ascii="Symbol" w:hAnsi="Symbol" w:hint="default"/>
      </w:rPr>
    </w:lvl>
    <w:lvl w:ilvl="4" w:tplc="04090003" w:tentative="1">
      <w:start w:val="1"/>
      <w:numFmt w:val="bullet"/>
      <w:lvlText w:val="o"/>
      <w:lvlJc w:val="left"/>
      <w:pPr>
        <w:ind w:left="3585" w:hanging="360"/>
      </w:pPr>
      <w:rPr>
        <w:rFonts w:ascii="Courier New" w:hAnsi="Courier New" w:cs="Courier New" w:hint="default"/>
      </w:rPr>
    </w:lvl>
    <w:lvl w:ilvl="5" w:tplc="04090005" w:tentative="1">
      <w:start w:val="1"/>
      <w:numFmt w:val="bullet"/>
      <w:lvlText w:val=""/>
      <w:lvlJc w:val="left"/>
      <w:pPr>
        <w:ind w:left="4305" w:hanging="360"/>
      </w:pPr>
      <w:rPr>
        <w:rFonts w:ascii="Wingdings" w:hAnsi="Wingdings" w:hint="default"/>
      </w:rPr>
    </w:lvl>
    <w:lvl w:ilvl="6" w:tplc="04090001" w:tentative="1">
      <w:start w:val="1"/>
      <w:numFmt w:val="bullet"/>
      <w:lvlText w:val=""/>
      <w:lvlJc w:val="left"/>
      <w:pPr>
        <w:ind w:left="5025" w:hanging="360"/>
      </w:pPr>
      <w:rPr>
        <w:rFonts w:ascii="Symbol" w:hAnsi="Symbol" w:hint="default"/>
      </w:rPr>
    </w:lvl>
    <w:lvl w:ilvl="7" w:tplc="04090003" w:tentative="1">
      <w:start w:val="1"/>
      <w:numFmt w:val="bullet"/>
      <w:lvlText w:val="o"/>
      <w:lvlJc w:val="left"/>
      <w:pPr>
        <w:ind w:left="5745" w:hanging="360"/>
      </w:pPr>
      <w:rPr>
        <w:rFonts w:ascii="Courier New" w:hAnsi="Courier New" w:cs="Courier New" w:hint="default"/>
      </w:rPr>
    </w:lvl>
    <w:lvl w:ilvl="8" w:tplc="04090005" w:tentative="1">
      <w:start w:val="1"/>
      <w:numFmt w:val="bullet"/>
      <w:lvlText w:val=""/>
      <w:lvlJc w:val="left"/>
      <w:pPr>
        <w:ind w:left="6465" w:hanging="360"/>
      </w:pPr>
      <w:rPr>
        <w:rFonts w:ascii="Wingdings" w:hAnsi="Wingdings" w:hint="default"/>
      </w:rPr>
    </w:lvl>
  </w:abstractNum>
  <w:num w:numId="1">
    <w:abstractNumId w:val="12"/>
  </w:num>
  <w:num w:numId="2">
    <w:abstractNumId w:val="24"/>
  </w:num>
  <w:num w:numId="3">
    <w:abstractNumId w:val="10"/>
  </w:num>
  <w:num w:numId="4">
    <w:abstractNumId w:val="1"/>
  </w:num>
  <w:num w:numId="5">
    <w:abstractNumId w:val="11"/>
  </w:num>
  <w:num w:numId="6">
    <w:abstractNumId w:val="3"/>
  </w:num>
  <w:num w:numId="7">
    <w:abstractNumId w:val="2"/>
  </w:num>
  <w:num w:numId="8">
    <w:abstractNumId w:val="18"/>
  </w:num>
  <w:num w:numId="9">
    <w:abstractNumId w:val="8"/>
  </w:num>
  <w:num w:numId="10">
    <w:abstractNumId w:val="23"/>
  </w:num>
  <w:num w:numId="11">
    <w:abstractNumId w:val="6"/>
  </w:num>
  <w:num w:numId="12">
    <w:abstractNumId w:val="20"/>
  </w:num>
  <w:num w:numId="13">
    <w:abstractNumId w:val="22"/>
  </w:num>
  <w:num w:numId="14">
    <w:abstractNumId w:val="15"/>
  </w:num>
  <w:num w:numId="15">
    <w:abstractNumId w:val="7"/>
  </w:num>
  <w:num w:numId="16">
    <w:abstractNumId w:val="5"/>
  </w:num>
  <w:num w:numId="17">
    <w:abstractNumId w:val="9"/>
  </w:num>
  <w:num w:numId="18">
    <w:abstractNumId w:val="14"/>
  </w:num>
  <w:num w:numId="19">
    <w:abstractNumId w:val="0"/>
  </w:num>
  <w:num w:numId="20">
    <w:abstractNumId w:val="4"/>
  </w:num>
  <w:num w:numId="21">
    <w:abstractNumId w:val="21"/>
  </w:num>
  <w:num w:numId="22">
    <w:abstractNumId w:val="13"/>
  </w:num>
  <w:num w:numId="23">
    <w:abstractNumId w:val="17"/>
  </w:num>
  <w:num w:numId="24">
    <w:abstractNumId w:val="19"/>
  </w:num>
  <w:num w:numId="25">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1"/>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F388B"/>
    <w:rsid w:val="0002064F"/>
    <w:rsid w:val="00034809"/>
    <w:rsid w:val="00036032"/>
    <w:rsid w:val="0006010D"/>
    <w:rsid w:val="00075F80"/>
    <w:rsid w:val="000A72CB"/>
    <w:rsid w:val="000D31EC"/>
    <w:rsid w:val="00111A67"/>
    <w:rsid w:val="001624A3"/>
    <w:rsid w:val="001C2210"/>
    <w:rsid w:val="001D004B"/>
    <w:rsid w:val="00273979"/>
    <w:rsid w:val="00303A12"/>
    <w:rsid w:val="004551FE"/>
    <w:rsid w:val="004F388B"/>
    <w:rsid w:val="005267CC"/>
    <w:rsid w:val="00532DA9"/>
    <w:rsid w:val="0054448A"/>
    <w:rsid w:val="0056240A"/>
    <w:rsid w:val="005A5BC7"/>
    <w:rsid w:val="006242CA"/>
    <w:rsid w:val="006D2470"/>
    <w:rsid w:val="0074670B"/>
    <w:rsid w:val="00842342"/>
    <w:rsid w:val="008E3DAC"/>
    <w:rsid w:val="008E5C21"/>
    <w:rsid w:val="008F7713"/>
    <w:rsid w:val="009F61EF"/>
    <w:rsid w:val="00AF74F9"/>
    <w:rsid w:val="00B61955"/>
    <w:rsid w:val="00BC1F15"/>
    <w:rsid w:val="00C2226E"/>
    <w:rsid w:val="00C60B98"/>
    <w:rsid w:val="00C75686"/>
    <w:rsid w:val="00D20181"/>
    <w:rsid w:val="00D45B44"/>
    <w:rsid w:val="00DF08A4"/>
    <w:rsid w:val="00EE2E03"/>
    <w:rsid w:val="00F25896"/>
    <w:rsid w:val="00F34F2A"/>
    <w:rsid w:val="00FA0A5E"/>
    <w:rsid w:val="00FB630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F40534"/>
  <w15:docId w15:val="{CD26613B-7B5C-4E23-A1F8-1D33601749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Roboto" w:eastAsia="Roboto" w:hAnsi="Roboto" w:cs="Roboto"/>
        <w:sz w:val="26"/>
        <w:szCs w:val="26"/>
        <w:lang w:val="en-US" w:eastAsia="en-US" w:bidi="ar-SA"/>
      </w:rPr>
    </w:rPrDefault>
    <w:pPrDefault>
      <w:pPr>
        <w:spacing w:line="360" w:lineRule="auto"/>
        <w:ind w:left="-15"/>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spacing w:before="480" w:line="240" w:lineRule="auto"/>
      <w:outlineLvl w:val="0"/>
    </w:pPr>
    <w:rPr>
      <w:color w:val="000000"/>
      <w:sz w:val="32"/>
      <w:szCs w:val="32"/>
    </w:rPr>
  </w:style>
  <w:style w:type="paragraph" w:styleId="Heading2">
    <w:name w:val="heading 2"/>
    <w:basedOn w:val="Normal"/>
    <w:next w:val="Normal"/>
    <w:pPr>
      <w:spacing w:before="320" w:line="240" w:lineRule="auto"/>
      <w:ind w:left="720" w:hanging="360"/>
      <w:outlineLvl w:val="1"/>
    </w:pPr>
    <w:rPr>
      <w:color w:val="000000"/>
      <w:sz w:val="24"/>
      <w:szCs w:val="24"/>
    </w:rPr>
  </w:style>
  <w:style w:type="paragraph" w:styleId="Heading3">
    <w:name w:val="heading 3"/>
    <w:basedOn w:val="Normal"/>
    <w:next w:val="Normal"/>
    <w:pPr>
      <w:spacing w:line="240" w:lineRule="auto"/>
      <w:outlineLvl w:val="2"/>
    </w:pPr>
    <w:rPr>
      <w:b/>
      <w:color w:val="E01B84"/>
      <w:sz w:val="24"/>
      <w:szCs w:val="24"/>
    </w:rPr>
  </w:style>
  <w:style w:type="paragraph" w:styleId="Heading4">
    <w:name w:val="heading 4"/>
    <w:basedOn w:val="Normal"/>
    <w:next w:val="Normal"/>
    <w:pPr>
      <w:keepNext/>
      <w:keepLines/>
      <w:outlineLvl w:val="3"/>
    </w:pPr>
    <w:rPr>
      <w:b/>
      <w:color w:val="6D64E8"/>
      <w:sz w:val="40"/>
      <w:szCs w:val="40"/>
    </w:rPr>
  </w:style>
  <w:style w:type="paragraph" w:styleId="Heading5">
    <w:name w:val="heading 5"/>
    <w:basedOn w:val="Normal"/>
    <w:next w:val="Normal"/>
    <w:pPr>
      <w:keepNext/>
      <w:keepLines/>
      <w:spacing w:before="160"/>
      <w:outlineLvl w:val="4"/>
    </w:pPr>
    <w:rPr>
      <w:rFonts w:ascii="Trebuchet MS" w:eastAsia="Trebuchet MS" w:hAnsi="Trebuchet MS" w:cs="Trebuchet MS"/>
      <w:color w:val="666666"/>
      <w:sz w:val="22"/>
      <w:szCs w:val="22"/>
    </w:rPr>
  </w:style>
  <w:style w:type="paragraph" w:styleId="Heading6">
    <w:name w:val="heading 6"/>
    <w:basedOn w:val="Normal"/>
    <w:next w:val="Normal"/>
    <w:pPr>
      <w:keepNext/>
      <w:keepLines/>
      <w:spacing w:before="160"/>
      <w:outlineLvl w:val="5"/>
    </w:pPr>
    <w:rPr>
      <w:rFonts w:ascii="Trebuchet MS" w:eastAsia="Trebuchet MS" w:hAnsi="Trebuchet MS" w:cs="Trebuchet MS"/>
      <w:i/>
      <w:color w:val="666666"/>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spacing w:before="400" w:line="240" w:lineRule="auto"/>
    </w:pPr>
    <w:rPr>
      <w:color w:val="283592"/>
      <w:sz w:val="68"/>
      <w:szCs w:val="68"/>
    </w:rPr>
  </w:style>
  <w:style w:type="paragraph" w:styleId="Subtitle">
    <w:name w:val="Subtitle"/>
    <w:basedOn w:val="Normal"/>
    <w:next w:val="Normal"/>
    <w:rPr>
      <w:color w:val="E01B84"/>
    </w:rPr>
  </w:style>
  <w:style w:type="paragraph" w:styleId="ListParagraph">
    <w:name w:val="List Paragraph"/>
    <w:basedOn w:val="Normal"/>
    <w:uiPriority w:val="34"/>
    <w:qFormat/>
    <w:rsid w:val="00EE2E03"/>
    <w:pPr>
      <w:ind w:left="720"/>
      <w:contextualSpacing/>
    </w:pPr>
  </w:style>
  <w:style w:type="paragraph" w:styleId="NormalWeb">
    <w:name w:val="Normal (Web)"/>
    <w:basedOn w:val="Normal"/>
    <w:uiPriority w:val="99"/>
    <w:semiHidden/>
    <w:unhideWhenUsed/>
    <w:rsid w:val="00B61955"/>
    <w:pPr>
      <w:spacing w:before="100" w:beforeAutospacing="1" w:after="100" w:afterAutospacing="1" w:line="240" w:lineRule="auto"/>
      <w:ind w:left="0"/>
      <w:jc w:val="left"/>
    </w:pPr>
    <w:rPr>
      <w:rFonts w:ascii="Times New Roman" w:eastAsia="Times New Roman" w:hAnsi="Times New Roman" w:cs="Times New Roman"/>
      <w:sz w:val="24"/>
      <w:szCs w:val="24"/>
    </w:rPr>
  </w:style>
  <w:style w:type="character" w:styleId="Strong">
    <w:name w:val="Strong"/>
    <w:basedOn w:val="DefaultParagraphFont"/>
    <w:uiPriority w:val="22"/>
    <w:qFormat/>
    <w:rsid w:val="00B61955"/>
    <w:rPr>
      <w:b/>
      <w:bCs/>
    </w:rPr>
  </w:style>
  <w:style w:type="paragraph" w:styleId="Header">
    <w:name w:val="header"/>
    <w:basedOn w:val="Normal"/>
    <w:link w:val="HeaderChar"/>
    <w:uiPriority w:val="99"/>
    <w:unhideWhenUsed/>
    <w:rsid w:val="0056240A"/>
    <w:pPr>
      <w:tabs>
        <w:tab w:val="center" w:pos="4680"/>
        <w:tab w:val="right" w:pos="9360"/>
      </w:tabs>
      <w:spacing w:line="240" w:lineRule="auto"/>
    </w:pPr>
  </w:style>
  <w:style w:type="character" w:customStyle="1" w:styleId="HeaderChar">
    <w:name w:val="Header Char"/>
    <w:basedOn w:val="DefaultParagraphFont"/>
    <w:link w:val="Header"/>
    <w:uiPriority w:val="99"/>
    <w:rsid w:val="0056240A"/>
  </w:style>
  <w:style w:type="paragraph" w:styleId="Footer">
    <w:name w:val="footer"/>
    <w:basedOn w:val="Normal"/>
    <w:link w:val="FooterChar"/>
    <w:uiPriority w:val="99"/>
    <w:unhideWhenUsed/>
    <w:rsid w:val="0056240A"/>
    <w:pPr>
      <w:tabs>
        <w:tab w:val="center" w:pos="4680"/>
        <w:tab w:val="right" w:pos="9360"/>
      </w:tabs>
      <w:spacing w:line="240" w:lineRule="auto"/>
    </w:pPr>
  </w:style>
  <w:style w:type="character" w:customStyle="1" w:styleId="FooterChar">
    <w:name w:val="Footer Char"/>
    <w:basedOn w:val="DefaultParagraphFont"/>
    <w:link w:val="Footer"/>
    <w:uiPriority w:val="99"/>
    <w:rsid w:val="0056240A"/>
  </w:style>
  <w:style w:type="character" w:styleId="Hyperlink">
    <w:name w:val="Hyperlink"/>
    <w:basedOn w:val="DefaultParagraphFont"/>
    <w:uiPriority w:val="99"/>
    <w:unhideWhenUsed/>
    <w:rsid w:val="008F7713"/>
    <w:rPr>
      <w:color w:val="0000FF" w:themeColor="hyperlink"/>
      <w:u w:val="single"/>
    </w:rPr>
  </w:style>
  <w:style w:type="character" w:customStyle="1" w:styleId="badge">
    <w:name w:val="badge"/>
    <w:basedOn w:val="DefaultParagraphFont"/>
    <w:rsid w:val="0002064F"/>
  </w:style>
  <w:style w:type="character" w:styleId="FollowedHyperlink">
    <w:name w:val="FollowedHyperlink"/>
    <w:basedOn w:val="DefaultParagraphFont"/>
    <w:uiPriority w:val="99"/>
    <w:semiHidden/>
    <w:unhideWhenUsed/>
    <w:rsid w:val="0006010D"/>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3434042">
      <w:bodyDiv w:val="1"/>
      <w:marLeft w:val="0"/>
      <w:marRight w:val="0"/>
      <w:marTop w:val="0"/>
      <w:marBottom w:val="0"/>
      <w:divBdr>
        <w:top w:val="none" w:sz="0" w:space="0" w:color="auto"/>
        <w:left w:val="none" w:sz="0" w:space="0" w:color="auto"/>
        <w:bottom w:val="none" w:sz="0" w:space="0" w:color="auto"/>
        <w:right w:val="none" w:sz="0" w:space="0" w:color="auto"/>
      </w:divBdr>
    </w:div>
    <w:div w:id="168519932">
      <w:bodyDiv w:val="1"/>
      <w:marLeft w:val="0"/>
      <w:marRight w:val="0"/>
      <w:marTop w:val="0"/>
      <w:marBottom w:val="0"/>
      <w:divBdr>
        <w:top w:val="none" w:sz="0" w:space="0" w:color="auto"/>
        <w:left w:val="none" w:sz="0" w:space="0" w:color="auto"/>
        <w:bottom w:val="none" w:sz="0" w:space="0" w:color="auto"/>
        <w:right w:val="none" w:sz="0" w:space="0" w:color="auto"/>
      </w:divBdr>
    </w:div>
    <w:div w:id="220363266">
      <w:bodyDiv w:val="1"/>
      <w:marLeft w:val="0"/>
      <w:marRight w:val="0"/>
      <w:marTop w:val="0"/>
      <w:marBottom w:val="0"/>
      <w:divBdr>
        <w:top w:val="none" w:sz="0" w:space="0" w:color="auto"/>
        <w:left w:val="none" w:sz="0" w:space="0" w:color="auto"/>
        <w:bottom w:val="none" w:sz="0" w:space="0" w:color="auto"/>
        <w:right w:val="none" w:sz="0" w:space="0" w:color="auto"/>
      </w:divBdr>
    </w:div>
    <w:div w:id="349071462">
      <w:bodyDiv w:val="1"/>
      <w:marLeft w:val="0"/>
      <w:marRight w:val="0"/>
      <w:marTop w:val="0"/>
      <w:marBottom w:val="0"/>
      <w:divBdr>
        <w:top w:val="none" w:sz="0" w:space="0" w:color="auto"/>
        <w:left w:val="none" w:sz="0" w:space="0" w:color="auto"/>
        <w:bottom w:val="none" w:sz="0" w:space="0" w:color="auto"/>
        <w:right w:val="none" w:sz="0" w:space="0" w:color="auto"/>
      </w:divBdr>
    </w:div>
    <w:div w:id="512498305">
      <w:bodyDiv w:val="1"/>
      <w:marLeft w:val="0"/>
      <w:marRight w:val="0"/>
      <w:marTop w:val="0"/>
      <w:marBottom w:val="0"/>
      <w:divBdr>
        <w:top w:val="none" w:sz="0" w:space="0" w:color="auto"/>
        <w:left w:val="none" w:sz="0" w:space="0" w:color="auto"/>
        <w:bottom w:val="none" w:sz="0" w:space="0" w:color="auto"/>
        <w:right w:val="none" w:sz="0" w:space="0" w:color="auto"/>
      </w:divBdr>
    </w:div>
    <w:div w:id="849178257">
      <w:bodyDiv w:val="1"/>
      <w:marLeft w:val="0"/>
      <w:marRight w:val="0"/>
      <w:marTop w:val="0"/>
      <w:marBottom w:val="0"/>
      <w:divBdr>
        <w:top w:val="none" w:sz="0" w:space="0" w:color="auto"/>
        <w:left w:val="none" w:sz="0" w:space="0" w:color="auto"/>
        <w:bottom w:val="none" w:sz="0" w:space="0" w:color="auto"/>
        <w:right w:val="none" w:sz="0" w:space="0" w:color="auto"/>
      </w:divBdr>
    </w:div>
    <w:div w:id="880827833">
      <w:bodyDiv w:val="1"/>
      <w:marLeft w:val="0"/>
      <w:marRight w:val="0"/>
      <w:marTop w:val="0"/>
      <w:marBottom w:val="0"/>
      <w:divBdr>
        <w:top w:val="none" w:sz="0" w:space="0" w:color="auto"/>
        <w:left w:val="none" w:sz="0" w:space="0" w:color="auto"/>
        <w:bottom w:val="none" w:sz="0" w:space="0" w:color="auto"/>
        <w:right w:val="none" w:sz="0" w:space="0" w:color="auto"/>
      </w:divBdr>
    </w:div>
    <w:div w:id="1263486911">
      <w:bodyDiv w:val="1"/>
      <w:marLeft w:val="0"/>
      <w:marRight w:val="0"/>
      <w:marTop w:val="0"/>
      <w:marBottom w:val="0"/>
      <w:divBdr>
        <w:top w:val="none" w:sz="0" w:space="0" w:color="auto"/>
        <w:left w:val="none" w:sz="0" w:space="0" w:color="auto"/>
        <w:bottom w:val="none" w:sz="0" w:space="0" w:color="auto"/>
        <w:right w:val="none" w:sz="0" w:space="0" w:color="auto"/>
      </w:divBdr>
      <w:divsChild>
        <w:div w:id="1447848958">
          <w:marLeft w:val="907"/>
          <w:marRight w:val="0"/>
          <w:marTop w:val="0"/>
          <w:marBottom w:val="0"/>
          <w:divBdr>
            <w:top w:val="none" w:sz="0" w:space="0" w:color="auto"/>
            <w:left w:val="none" w:sz="0" w:space="0" w:color="auto"/>
            <w:bottom w:val="none" w:sz="0" w:space="0" w:color="auto"/>
            <w:right w:val="none" w:sz="0" w:space="0" w:color="auto"/>
          </w:divBdr>
        </w:div>
        <w:div w:id="747769361">
          <w:marLeft w:val="907"/>
          <w:marRight w:val="0"/>
          <w:marTop w:val="0"/>
          <w:marBottom w:val="0"/>
          <w:divBdr>
            <w:top w:val="none" w:sz="0" w:space="0" w:color="auto"/>
            <w:left w:val="none" w:sz="0" w:space="0" w:color="auto"/>
            <w:bottom w:val="none" w:sz="0" w:space="0" w:color="auto"/>
            <w:right w:val="none" w:sz="0" w:space="0" w:color="auto"/>
          </w:divBdr>
        </w:div>
        <w:div w:id="1065445435">
          <w:marLeft w:val="907"/>
          <w:marRight w:val="0"/>
          <w:marTop w:val="0"/>
          <w:marBottom w:val="0"/>
          <w:divBdr>
            <w:top w:val="none" w:sz="0" w:space="0" w:color="auto"/>
            <w:left w:val="none" w:sz="0" w:space="0" w:color="auto"/>
            <w:bottom w:val="none" w:sz="0" w:space="0" w:color="auto"/>
            <w:right w:val="none" w:sz="0" w:space="0" w:color="auto"/>
          </w:divBdr>
        </w:div>
      </w:divsChild>
    </w:div>
    <w:div w:id="1325474086">
      <w:bodyDiv w:val="1"/>
      <w:marLeft w:val="0"/>
      <w:marRight w:val="0"/>
      <w:marTop w:val="0"/>
      <w:marBottom w:val="0"/>
      <w:divBdr>
        <w:top w:val="none" w:sz="0" w:space="0" w:color="auto"/>
        <w:left w:val="none" w:sz="0" w:space="0" w:color="auto"/>
        <w:bottom w:val="none" w:sz="0" w:space="0" w:color="auto"/>
        <w:right w:val="none" w:sz="0" w:space="0" w:color="auto"/>
      </w:divBdr>
      <w:divsChild>
        <w:div w:id="697050954">
          <w:marLeft w:val="907"/>
          <w:marRight w:val="0"/>
          <w:marTop w:val="0"/>
          <w:marBottom w:val="0"/>
          <w:divBdr>
            <w:top w:val="none" w:sz="0" w:space="0" w:color="auto"/>
            <w:left w:val="none" w:sz="0" w:space="0" w:color="auto"/>
            <w:bottom w:val="none" w:sz="0" w:space="0" w:color="auto"/>
            <w:right w:val="none" w:sz="0" w:space="0" w:color="auto"/>
          </w:divBdr>
        </w:div>
        <w:div w:id="1198926570">
          <w:marLeft w:val="907"/>
          <w:marRight w:val="0"/>
          <w:marTop w:val="0"/>
          <w:marBottom w:val="0"/>
          <w:divBdr>
            <w:top w:val="none" w:sz="0" w:space="0" w:color="auto"/>
            <w:left w:val="none" w:sz="0" w:space="0" w:color="auto"/>
            <w:bottom w:val="none" w:sz="0" w:space="0" w:color="auto"/>
            <w:right w:val="none" w:sz="0" w:space="0" w:color="auto"/>
          </w:divBdr>
        </w:div>
        <w:div w:id="1302728407">
          <w:marLeft w:val="720"/>
          <w:marRight w:val="0"/>
          <w:marTop w:val="0"/>
          <w:marBottom w:val="0"/>
          <w:divBdr>
            <w:top w:val="none" w:sz="0" w:space="0" w:color="auto"/>
            <w:left w:val="none" w:sz="0" w:space="0" w:color="auto"/>
            <w:bottom w:val="none" w:sz="0" w:space="0" w:color="auto"/>
            <w:right w:val="none" w:sz="0" w:space="0" w:color="auto"/>
          </w:divBdr>
        </w:div>
      </w:divsChild>
    </w:div>
    <w:div w:id="1709840323">
      <w:bodyDiv w:val="1"/>
      <w:marLeft w:val="0"/>
      <w:marRight w:val="0"/>
      <w:marTop w:val="0"/>
      <w:marBottom w:val="0"/>
      <w:divBdr>
        <w:top w:val="none" w:sz="0" w:space="0" w:color="auto"/>
        <w:left w:val="none" w:sz="0" w:space="0" w:color="auto"/>
        <w:bottom w:val="none" w:sz="0" w:space="0" w:color="auto"/>
        <w:right w:val="none" w:sz="0" w:space="0" w:color="auto"/>
      </w:divBdr>
    </w:div>
    <w:div w:id="1888487829">
      <w:bodyDiv w:val="1"/>
      <w:marLeft w:val="0"/>
      <w:marRight w:val="0"/>
      <w:marTop w:val="0"/>
      <w:marBottom w:val="0"/>
      <w:divBdr>
        <w:top w:val="none" w:sz="0" w:space="0" w:color="auto"/>
        <w:left w:val="none" w:sz="0" w:space="0" w:color="auto"/>
        <w:bottom w:val="none" w:sz="0" w:space="0" w:color="auto"/>
        <w:right w:val="none" w:sz="0" w:space="0" w:color="auto"/>
      </w:divBdr>
    </w:div>
    <w:div w:id="2009674724">
      <w:bodyDiv w:val="1"/>
      <w:marLeft w:val="0"/>
      <w:marRight w:val="0"/>
      <w:marTop w:val="0"/>
      <w:marBottom w:val="0"/>
      <w:divBdr>
        <w:top w:val="none" w:sz="0" w:space="0" w:color="auto"/>
        <w:left w:val="none" w:sz="0" w:space="0" w:color="auto"/>
        <w:bottom w:val="none" w:sz="0" w:space="0" w:color="auto"/>
        <w:right w:val="none" w:sz="0" w:space="0" w:color="auto"/>
      </w:divBdr>
    </w:div>
    <w:div w:id="210668184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hyperlink" Target="http://localhost/secret/blogadmin/index.php" TargetMode="External"/><Relationship Id="rId26" Type="http://schemas.openxmlformats.org/officeDocument/2006/relationships/image" Target="media/image10.png"/><Relationship Id="rId39" Type="http://schemas.openxmlformats.org/officeDocument/2006/relationships/diagramQuickStyle" Target="diagrams/quickStyle1.xml"/><Relationship Id="rId21" Type="http://schemas.openxmlformats.org/officeDocument/2006/relationships/image" Target="media/image7.png"/><Relationship Id="rId34" Type="http://schemas.openxmlformats.org/officeDocument/2006/relationships/image" Target="media/image16.png"/><Relationship Id="rId42" Type="http://schemas.openxmlformats.org/officeDocument/2006/relationships/diagramData" Target="diagrams/data2.xml"/><Relationship Id="rId47" Type="http://schemas.openxmlformats.org/officeDocument/2006/relationships/header" Target="header1.xml"/><Relationship Id="rId50"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templates/index.html" TargetMode="External"/><Relationship Id="rId29" Type="http://schemas.openxmlformats.org/officeDocument/2006/relationships/image" Target="media/image12.png"/><Relationship Id="rId11" Type="http://schemas.openxmlformats.org/officeDocument/2006/relationships/hyperlink" Target="../templates/index.html" TargetMode="External"/><Relationship Id="rId24" Type="http://schemas.openxmlformats.org/officeDocument/2006/relationships/image" Target="media/image9.png"/><Relationship Id="rId32" Type="http://schemas.openxmlformats.org/officeDocument/2006/relationships/image" Target="media/image15.png"/><Relationship Id="rId37" Type="http://schemas.openxmlformats.org/officeDocument/2006/relationships/diagramData" Target="diagrams/data1.xml"/><Relationship Id="rId40" Type="http://schemas.openxmlformats.org/officeDocument/2006/relationships/diagramColors" Target="diagrams/colors1.xml"/><Relationship Id="rId45" Type="http://schemas.openxmlformats.org/officeDocument/2006/relationships/diagramColors" Target="diagrams/colors2.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hyperlink" Target="http://localhost/secret/" TargetMode="External"/><Relationship Id="rId28" Type="http://schemas.openxmlformats.org/officeDocument/2006/relationships/hyperlink" Target="http://localhost/secret/blogadmin/index.php" TargetMode="External"/><Relationship Id="rId36" Type="http://schemas.openxmlformats.org/officeDocument/2006/relationships/image" Target="media/image17.png"/><Relationship Id="rId49" Type="http://schemas.openxmlformats.org/officeDocument/2006/relationships/header" Target="header2.xml"/><Relationship Id="rId10" Type="http://schemas.openxmlformats.org/officeDocument/2006/relationships/image" Target="media/image2.png"/><Relationship Id="rId19" Type="http://schemas.openxmlformats.org/officeDocument/2006/relationships/hyperlink" Target="http://localhost/phpmyadmin/index.php?route=/database/structure&amp;server=1&amp;db=blog_admin_db" TargetMode="External"/><Relationship Id="rId31" Type="http://schemas.openxmlformats.org/officeDocument/2006/relationships/image" Target="media/image14.png"/><Relationship Id="rId44" Type="http://schemas.openxmlformats.org/officeDocument/2006/relationships/diagramQuickStyle" Target="diagrams/quickStyle2.xml"/><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indiaclass.com/project-report-index-format/" TargetMode="External"/><Relationship Id="rId14" Type="http://schemas.openxmlformats.org/officeDocument/2006/relationships/image" Target="media/image5.png"/><Relationship Id="rId22" Type="http://schemas.openxmlformats.org/officeDocument/2006/relationships/image" Target="media/image8.png"/><Relationship Id="rId27" Type="http://schemas.openxmlformats.org/officeDocument/2006/relationships/image" Target="media/image11.png"/><Relationship Id="rId30" Type="http://schemas.openxmlformats.org/officeDocument/2006/relationships/image" Target="media/image13.png"/><Relationship Id="rId35" Type="http://schemas.openxmlformats.org/officeDocument/2006/relationships/hyperlink" Target="../../Secret" TargetMode="External"/><Relationship Id="rId43" Type="http://schemas.openxmlformats.org/officeDocument/2006/relationships/diagramLayout" Target="diagrams/layout2.xml"/><Relationship Id="rId48" Type="http://schemas.openxmlformats.org/officeDocument/2006/relationships/footer" Target="footer1.xml"/><Relationship Id="rId8" Type="http://schemas.openxmlformats.org/officeDocument/2006/relationships/image" Target="media/image1.jp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hyperlink" Target="http://localhost/secret/blogadmin/index.php?signIn=1" TargetMode="External"/><Relationship Id="rId25" Type="http://schemas.openxmlformats.org/officeDocument/2006/relationships/hyperlink" Target="http://localhost/secret/blogadmin/index.php?signIn=1" TargetMode="External"/><Relationship Id="rId33" Type="http://schemas.openxmlformats.org/officeDocument/2006/relationships/hyperlink" Target="http://localhost/phpmyadmin/index.php?route=/database/structure&amp;server=1&amp;db=blog_admin_db" TargetMode="External"/><Relationship Id="rId38" Type="http://schemas.openxmlformats.org/officeDocument/2006/relationships/diagramLayout" Target="diagrams/layout1.xml"/><Relationship Id="rId46" Type="http://schemas.microsoft.com/office/2007/relationships/diagramDrawing" Target="diagrams/drawing2.xml"/><Relationship Id="rId20" Type="http://schemas.openxmlformats.org/officeDocument/2006/relationships/hyperlink" Target="../../Secret" TargetMode="External"/><Relationship Id="rId41" Type="http://schemas.microsoft.com/office/2007/relationships/diagramDrawing" Target="diagrams/drawing1.xml"/><Relationship Id="rId1" Type="http://schemas.openxmlformats.org/officeDocument/2006/relationships/customXml" Target="../customXml/item1.xml"/><Relationship Id="rId6" Type="http://schemas.openxmlformats.org/officeDocument/2006/relationships/footnotes" Target="footnotes.xml"/></Relationships>
</file>

<file path=word/_rels/footer2.xml.rels><?xml version="1.0" encoding="UTF-8" standalone="yes"?>
<Relationships xmlns="http://schemas.openxmlformats.org/package/2006/relationships"><Relationship Id="rId1" Type="http://schemas.openxmlformats.org/officeDocument/2006/relationships/image" Target="media/image20.png"/></Relationships>
</file>

<file path=word/_rels/header1.xml.rels><?xml version="1.0" encoding="UTF-8" standalone="yes"?>
<Relationships xmlns="http://schemas.openxmlformats.org/package/2006/relationships"><Relationship Id="rId1" Type="http://schemas.openxmlformats.org/officeDocument/2006/relationships/image" Target="media/image18.png"/></Relationships>
</file>

<file path=word/_rels/header2.xml.rels><?xml version="1.0" encoding="UTF-8" standalone="yes"?>
<Relationships xmlns="http://schemas.openxmlformats.org/package/2006/relationships"><Relationship Id="rId1" Type="http://schemas.openxmlformats.org/officeDocument/2006/relationships/image" Target="media/image19.png"/></Relationships>
</file>

<file path=word/diagrams/colors1.xml><?xml version="1.0" encoding="utf-8"?>
<dgm:colorsDef xmlns:dgm="http://schemas.openxmlformats.org/drawingml/2006/diagram" xmlns:a="http://schemas.openxmlformats.org/drawingml/2006/main" uniqueId="urn:microsoft.com/office/officeart/2005/8/colors/accent6_1">
  <dgm:title val=""/>
  <dgm:desc val=""/>
  <dgm:catLst>
    <dgm:cat type="accent6" pri="11100"/>
  </dgm:catLst>
  <dgm:styleLbl name="node0">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6">
        <a:shade val="80000"/>
      </a:schemeClr>
    </dgm:linClrLst>
    <dgm:effectClrLst/>
    <dgm:txLinClrLst/>
    <dgm:txFillClrLst/>
    <dgm:txEffectClrLst/>
  </dgm:styleLbl>
  <dgm:styleLbl name="node2">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fg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align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bg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fg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bg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sibTrans1D1">
    <dgm:fillClrLst meth="repeat">
      <a:schemeClr val="accent6"/>
    </dgm:fillClrLst>
    <dgm:linClrLst meth="repeat">
      <a:schemeClr val="accent6"/>
    </dgm:linClrLst>
    <dgm:effectClrLst/>
    <dgm:txLinClrLst/>
    <dgm:txFillClrLst meth="repeat">
      <a:schemeClr val="tx1"/>
    </dgm:txFillClrLst>
    <dgm:txEffectClrLst/>
  </dgm:styleLbl>
  <dgm:styleLbl name="callout">
    <dgm:fillClrLst meth="repeat">
      <a:schemeClr val="accent6"/>
    </dgm:fillClrLst>
    <dgm:linClrLst meth="repeat">
      <a:schemeClr val="accent6"/>
    </dgm:linClrLst>
    <dgm:effectClrLst/>
    <dgm:txLinClrLst/>
    <dgm:txFillClrLst meth="repeat">
      <a:schemeClr val="tx1"/>
    </dgm:txFillClrLst>
    <dgm:txEffectClrLst/>
  </dgm:styleLbl>
  <dgm:styleLbl name="asst0">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parChTrans2D1">
    <dgm:fillClrLst meth="repeat">
      <a:schemeClr val="accent6">
        <a:tint val="60000"/>
      </a:schemeClr>
    </dgm:fillClrLst>
    <dgm:linClrLst meth="repeat">
      <a:schemeClr val="accent6">
        <a:tint val="60000"/>
      </a:schemeClr>
    </dgm:linClrLst>
    <dgm:effectClrLst/>
    <dgm:txLinClrLst/>
    <dgm:txFillClrLst/>
    <dgm:txEffectClrLst/>
  </dgm:styleLbl>
  <dgm:styleLbl name="parChTrans2D2">
    <dgm:fillClrLst meth="repeat">
      <a:schemeClr val="accent6"/>
    </dgm:fillClrLst>
    <dgm:linClrLst meth="repeat">
      <a:schemeClr val="accent6"/>
    </dgm:linClrLst>
    <dgm:effectClrLst/>
    <dgm:txLinClrLst/>
    <dgm:txFillClrLst/>
    <dgm:txEffectClrLst/>
  </dgm:styleLbl>
  <dgm:styleLbl name="parChTrans2D3">
    <dgm:fillClrLst meth="repeat">
      <a:schemeClr val="accent6"/>
    </dgm:fillClrLst>
    <dgm:linClrLst meth="repeat">
      <a:schemeClr val="accent6"/>
    </dgm:linClrLst>
    <dgm:effectClrLst/>
    <dgm:txLinClrLst/>
    <dgm:txFillClrLst/>
    <dgm:txEffectClrLst/>
  </dgm:styleLbl>
  <dgm:styleLbl name="parChTrans2D4">
    <dgm:fillClrLst meth="repeat">
      <a:schemeClr val="accent6"/>
    </dgm:fillClrLst>
    <dgm:linClrLst meth="repeat">
      <a:schemeClr val="accent6"/>
    </dgm:linClrLst>
    <dgm:effectClrLst/>
    <dgm:txLinClrLst/>
    <dgm:txFillClrLst meth="repeat">
      <a:schemeClr val="lt1"/>
    </dgm:txFillClrLst>
    <dgm:txEffectClrLst/>
  </dgm:styleLbl>
  <dgm:styleLbl name="parChTrans1D1">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2">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3">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parChTrans1D4">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f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conF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align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trAlignAcc1">
    <dgm:fillClrLst meth="repeat">
      <a:schemeClr val="accent6">
        <a:alpha val="40000"/>
        <a:tint val="40000"/>
      </a:schemeClr>
    </dgm:fillClrLst>
    <dgm:linClrLst meth="repeat">
      <a:schemeClr val="accent6"/>
    </dgm:linClrLst>
    <dgm:effectClrLst/>
    <dgm:txLinClrLst/>
    <dgm:txFillClrLst meth="repeat">
      <a:schemeClr val="dk1"/>
    </dgm:txFillClrLst>
    <dgm:txEffectClrLst/>
  </dgm:styleLbl>
  <dgm:styleLbl name="b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6"/>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fgAcc0">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2">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3">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4">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bgShp">
    <dgm:fillClrLst meth="repeat">
      <a:schemeClr val="accent6">
        <a:tint val="40000"/>
      </a:schemeClr>
    </dgm:fillClrLst>
    <dgm:linClrLst meth="repeat">
      <a:schemeClr val="accent6"/>
    </dgm:linClrLst>
    <dgm:effectClrLst/>
    <dgm:txLinClrLst/>
    <dgm:txFillClrLst meth="repeat">
      <a:schemeClr val="dk1"/>
    </dgm:txFillClrLst>
    <dgm:txEffectClrLst/>
  </dgm:styleLbl>
  <dgm:styleLbl name="dkBgShp">
    <dgm:fillClrLst meth="repeat">
      <a:schemeClr val="accent6">
        <a:shade val="80000"/>
      </a:schemeClr>
    </dgm:fillClrLst>
    <dgm:linClrLst meth="repeat">
      <a:schemeClr val="accent6"/>
    </dgm:linClrLst>
    <dgm:effectClrLst/>
    <dgm:txLinClrLst/>
    <dgm:txFillClrLst meth="repeat">
      <a:schemeClr val="lt1"/>
    </dgm:txFillClrLst>
    <dgm:txEffectClrLst/>
  </dgm:styleLbl>
  <dgm:styleLbl name="trBgShp">
    <dgm:fillClrLst meth="repeat">
      <a:schemeClr val="accent6">
        <a:tint val="50000"/>
        <a:alpha val="40000"/>
      </a:schemeClr>
    </dgm:fillClrLst>
    <dgm:linClrLst meth="repeat">
      <a:schemeClr val="accent6"/>
    </dgm:linClrLst>
    <dgm:effectClrLst/>
    <dgm:txLinClrLst/>
    <dgm:txFillClrLst meth="repeat">
      <a:schemeClr val="lt1"/>
    </dgm:txFillClrLst>
    <dgm:txEffectClrLst/>
  </dgm:styleLbl>
  <dgm:styleLbl name="fgShp">
    <dgm:fillClrLst meth="repeat">
      <a:schemeClr val="accent6">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66713D33-B0E5-4E4E-990C-AB15C880F93F}" type="doc">
      <dgm:prSet loTypeId="urn:microsoft.com/office/officeart/2008/layout/CircularPictureCallout" loCatId="picture" qsTypeId="urn:microsoft.com/office/officeart/2005/8/quickstyle/3d7" qsCatId="3D" csTypeId="urn:microsoft.com/office/officeart/2005/8/colors/accent6_1" csCatId="accent6" phldr="1"/>
      <dgm:spPr/>
      <dgm:t>
        <a:bodyPr/>
        <a:lstStyle/>
        <a:p>
          <a:endParaRPr lang="en-US"/>
        </a:p>
      </dgm:t>
    </dgm:pt>
    <dgm:pt modelId="{86FC4741-C9A0-49F4-921A-A972E9279517}">
      <dgm:prSet custT="1"/>
      <dgm:spPr/>
      <dgm:t>
        <a:bodyPr/>
        <a:lstStyle/>
        <a:p>
          <a:r>
            <a:rPr lang="en-US" sz="1200" b="1">
              <a:latin typeface="Arial" panose="020B0604020202020204" pitchFamily="34" charset="0"/>
              <a:cs typeface="Arial" panose="020B0604020202020204" pitchFamily="34" charset="0"/>
            </a:rPr>
            <a:t>Front-End Languages </a:t>
          </a:r>
        </a:p>
      </dgm:t>
    </dgm:pt>
    <dgm:pt modelId="{8BB8FF54-64CB-4E08-803F-BC97C560676D}" type="parTrans" cxnId="{8AB919E8-B472-4DB9-AD27-FDE6FD1847B3}">
      <dgm:prSet/>
      <dgm:spPr/>
      <dgm:t>
        <a:bodyPr/>
        <a:lstStyle/>
        <a:p>
          <a:endParaRPr lang="en-US" sz="1200" b="1">
            <a:latin typeface="Arial" panose="020B0604020202020204" pitchFamily="34" charset="0"/>
            <a:cs typeface="Arial" panose="020B0604020202020204" pitchFamily="34" charset="0"/>
          </a:endParaRPr>
        </a:p>
      </dgm:t>
    </dgm:pt>
    <dgm:pt modelId="{8354A373-D852-4AE9-A22C-C86279D1F526}" type="sibTrans" cxnId="{8AB919E8-B472-4DB9-AD27-FDE6FD1847B3}">
      <dgm:prSet/>
      <dgm:spPr/>
      <dgm:t>
        <a:bodyPr/>
        <a:lstStyle/>
        <a:p>
          <a:endParaRPr lang="en-US" sz="1200" b="1">
            <a:latin typeface="Arial" panose="020B0604020202020204" pitchFamily="34" charset="0"/>
            <a:cs typeface="Arial" panose="020B0604020202020204" pitchFamily="34" charset="0"/>
          </a:endParaRPr>
        </a:p>
      </dgm:t>
    </dgm:pt>
    <dgm:pt modelId="{56AA26C9-5240-4FB0-9358-337DF0CD7AA4}">
      <dgm:prSet phldrT="[Text]" custT="1"/>
      <dgm:spPr/>
      <dgm:t>
        <a:bodyPr/>
        <a:lstStyle/>
        <a:p>
          <a:r>
            <a:rPr lang="en-US" sz="1200" b="1">
              <a:latin typeface="Arial" panose="020B0604020202020204" pitchFamily="34" charset="0"/>
              <a:cs typeface="Arial" panose="020B0604020202020204" pitchFamily="34" charset="0"/>
            </a:rPr>
            <a:t>HTML</a:t>
          </a:r>
        </a:p>
      </dgm:t>
    </dgm:pt>
    <dgm:pt modelId="{9190975F-6979-4259-9B38-F293D6A501C2}" type="parTrans" cxnId="{F1176977-5626-4811-A810-E14DFA0E2BDC}">
      <dgm:prSet/>
      <dgm:spPr/>
      <dgm:t>
        <a:bodyPr/>
        <a:lstStyle/>
        <a:p>
          <a:endParaRPr lang="en-US" sz="1200" b="1">
            <a:latin typeface="Arial" panose="020B0604020202020204" pitchFamily="34" charset="0"/>
            <a:cs typeface="Arial" panose="020B0604020202020204" pitchFamily="34" charset="0"/>
          </a:endParaRPr>
        </a:p>
      </dgm:t>
    </dgm:pt>
    <dgm:pt modelId="{16624404-A60F-446B-A874-0E457B2D9551}" type="sibTrans" cxnId="{F1176977-5626-4811-A810-E14DFA0E2BDC}">
      <dgm:prSet/>
      <dgm:spPr/>
      <dgm:t>
        <a:bodyPr/>
        <a:lstStyle/>
        <a:p>
          <a:endParaRPr lang="en-US" sz="1200" b="1">
            <a:latin typeface="Arial" panose="020B0604020202020204" pitchFamily="34" charset="0"/>
            <a:cs typeface="Arial" panose="020B0604020202020204" pitchFamily="34" charset="0"/>
          </a:endParaRPr>
        </a:p>
      </dgm:t>
    </dgm:pt>
    <dgm:pt modelId="{CF8C7103-982D-4ECC-ABA2-A2332BAF82E1}">
      <dgm:prSet phldrT="[Text]" custT="1"/>
      <dgm:spPr/>
      <dgm:t>
        <a:bodyPr/>
        <a:lstStyle/>
        <a:p>
          <a:r>
            <a:rPr lang="en-US" sz="1200" b="1">
              <a:latin typeface="Arial" panose="020B0604020202020204" pitchFamily="34" charset="0"/>
              <a:cs typeface="Arial" panose="020B0604020202020204" pitchFamily="34" charset="0"/>
            </a:rPr>
            <a:t>CSS</a:t>
          </a:r>
        </a:p>
      </dgm:t>
    </dgm:pt>
    <dgm:pt modelId="{157AFCAD-CACE-43AA-8DD2-23B499E841B5}" type="parTrans" cxnId="{E975D0CB-1ECE-48FA-8214-0FA2679C96E7}">
      <dgm:prSet/>
      <dgm:spPr/>
      <dgm:t>
        <a:bodyPr/>
        <a:lstStyle/>
        <a:p>
          <a:endParaRPr lang="en-US" sz="1200" b="1">
            <a:latin typeface="Arial" panose="020B0604020202020204" pitchFamily="34" charset="0"/>
            <a:cs typeface="Arial" panose="020B0604020202020204" pitchFamily="34" charset="0"/>
          </a:endParaRPr>
        </a:p>
      </dgm:t>
    </dgm:pt>
    <dgm:pt modelId="{FAA1D104-9724-4932-9721-07616DF2C3F8}" type="sibTrans" cxnId="{E975D0CB-1ECE-48FA-8214-0FA2679C96E7}">
      <dgm:prSet/>
      <dgm:spPr/>
      <dgm:t>
        <a:bodyPr/>
        <a:lstStyle/>
        <a:p>
          <a:endParaRPr lang="en-US" sz="1200" b="1">
            <a:latin typeface="Arial" panose="020B0604020202020204" pitchFamily="34" charset="0"/>
            <a:cs typeface="Arial" panose="020B0604020202020204" pitchFamily="34" charset="0"/>
          </a:endParaRPr>
        </a:p>
      </dgm:t>
    </dgm:pt>
    <dgm:pt modelId="{B97ECA59-3F67-4DBB-A815-97B9A433AA6A}">
      <dgm:prSet phldrT="[Text]" custT="1"/>
      <dgm:spPr/>
      <dgm:t>
        <a:bodyPr/>
        <a:lstStyle/>
        <a:p>
          <a:r>
            <a:rPr lang="en-US" sz="1200" b="1">
              <a:latin typeface="Arial" panose="020B0604020202020204" pitchFamily="34" charset="0"/>
              <a:cs typeface="Arial" panose="020B0604020202020204" pitchFamily="34" charset="0"/>
            </a:rPr>
            <a:t>BOOTSTRAP</a:t>
          </a:r>
        </a:p>
      </dgm:t>
    </dgm:pt>
    <dgm:pt modelId="{F05B5DFE-1806-4246-A00D-AC750D347CE7}" type="parTrans" cxnId="{BB7F6590-FF40-455D-A429-D77395D08E50}">
      <dgm:prSet/>
      <dgm:spPr/>
      <dgm:t>
        <a:bodyPr/>
        <a:lstStyle/>
        <a:p>
          <a:endParaRPr lang="en-US" sz="1200" b="1">
            <a:latin typeface="Arial" panose="020B0604020202020204" pitchFamily="34" charset="0"/>
            <a:cs typeface="Arial" panose="020B0604020202020204" pitchFamily="34" charset="0"/>
          </a:endParaRPr>
        </a:p>
      </dgm:t>
    </dgm:pt>
    <dgm:pt modelId="{6A6C84DD-54EC-43F8-90BF-295C56709AA6}" type="sibTrans" cxnId="{BB7F6590-FF40-455D-A429-D77395D08E50}">
      <dgm:prSet/>
      <dgm:spPr/>
      <dgm:t>
        <a:bodyPr/>
        <a:lstStyle/>
        <a:p>
          <a:endParaRPr lang="en-US" sz="1200" b="1">
            <a:latin typeface="Arial" panose="020B0604020202020204" pitchFamily="34" charset="0"/>
            <a:cs typeface="Arial" panose="020B0604020202020204" pitchFamily="34" charset="0"/>
          </a:endParaRPr>
        </a:p>
      </dgm:t>
    </dgm:pt>
    <dgm:pt modelId="{76FE4D02-1AC3-44F3-B75C-AB3B6C89991A}">
      <dgm:prSet phldrT="[Text]" custT="1"/>
      <dgm:spPr/>
      <dgm:t>
        <a:bodyPr/>
        <a:lstStyle/>
        <a:p>
          <a:r>
            <a:rPr lang="en-US" sz="1200" b="1">
              <a:latin typeface="Arial" panose="020B0604020202020204" pitchFamily="34" charset="0"/>
              <a:cs typeface="Arial" panose="020B0604020202020204" pitchFamily="34" charset="0"/>
            </a:rPr>
            <a:t>JAVA SCRIPT</a:t>
          </a:r>
        </a:p>
      </dgm:t>
    </dgm:pt>
    <dgm:pt modelId="{ABD87C92-9614-46AD-8C72-8E71CEA8B8D5}" type="parTrans" cxnId="{F4550666-BF51-487A-8B09-DC42994B16CE}">
      <dgm:prSet/>
      <dgm:spPr/>
      <dgm:t>
        <a:bodyPr/>
        <a:lstStyle/>
        <a:p>
          <a:endParaRPr lang="en-US" sz="1200" b="1">
            <a:latin typeface="Arial" panose="020B0604020202020204" pitchFamily="34" charset="0"/>
            <a:cs typeface="Arial" panose="020B0604020202020204" pitchFamily="34" charset="0"/>
          </a:endParaRPr>
        </a:p>
      </dgm:t>
    </dgm:pt>
    <dgm:pt modelId="{BFB709EB-60C1-4D26-8A8F-421CC2659B6F}" type="sibTrans" cxnId="{F4550666-BF51-487A-8B09-DC42994B16CE}">
      <dgm:prSet/>
      <dgm:spPr/>
      <dgm:t>
        <a:bodyPr/>
        <a:lstStyle/>
        <a:p>
          <a:endParaRPr lang="en-US" sz="1200" b="1">
            <a:latin typeface="Arial" panose="020B0604020202020204" pitchFamily="34" charset="0"/>
            <a:cs typeface="Arial" panose="020B0604020202020204" pitchFamily="34" charset="0"/>
          </a:endParaRPr>
        </a:p>
      </dgm:t>
    </dgm:pt>
    <dgm:pt modelId="{3809BA9D-CC72-44E2-9B40-52AACDF37AD3}" type="pres">
      <dgm:prSet presAssocID="{66713D33-B0E5-4E4E-990C-AB15C880F93F}" presName="Name0" presStyleCnt="0">
        <dgm:presLayoutVars>
          <dgm:chMax val="7"/>
          <dgm:chPref val="7"/>
          <dgm:dir/>
        </dgm:presLayoutVars>
      </dgm:prSet>
      <dgm:spPr/>
    </dgm:pt>
    <dgm:pt modelId="{4BD54B0F-B4DC-4DDE-AF74-57B1353CF2F4}" type="pres">
      <dgm:prSet presAssocID="{66713D33-B0E5-4E4E-990C-AB15C880F93F}" presName="Name1" presStyleCnt="0"/>
      <dgm:spPr/>
    </dgm:pt>
    <dgm:pt modelId="{83A5FE5A-4EE5-455F-BC92-D9A08FCD4ACE}" type="pres">
      <dgm:prSet presAssocID="{8354A373-D852-4AE9-A22C-C86279D1F526}" presName="picture_1" presStyleCnt="0"/>
      <dgm:spPr/>
    </dgm:pt>
    <dgm:pt modelId="{419511CB-82C9-4EC4-8526-14FE33A67EEB}" type="pres">
      <dgm:prSet presAssocID="{8354A373-D852-4AE9-A22C-C86279D1F526}" presName="pictureRepeatNode" presStyleLbl="alignImgPlace1" presStyleIdx="0" presStyleCnt="5"/>
      <dgm:spPr/>
    </dgm:pt>
    <dgm:pt modelId="{55173144-35A6-4F2B-92B1-23728684BC39}" type="pres">
      <dgm:prSet presAssocID="{86FC4741-C9A0-49F4-921A-A972E9279517}" presName="text_1" presStyleLbl="node1" presStyleIdx="0" presStyleCnt="0">
        <dgm:presLayoutVars>
          <dgm:bulletEnabled val="1"/>
        </dgm:presLayoutVars>
      </dgm:prSet>
      <dgm:spPr/>
      <dgm:t>
        <a:bodyPr/>
        <a:lstStyle/>
        <a:p>
          <a:endParaRPr lang="en-US"/>
        </a:p>
      </dgm:t>
    </dgm:pt>
    <dgm:pt modelId="{F308B3D2-43C7-489B-877E-7784506EC745}" type="pres">
      <dgm:prSet presAssocID="{16624404-A60F-446B-A874-0E457B2D9551}" presName="picture_2" presStyleCnt="0"/>
      <dgm:spPr/>
    </dgm:pt>
    <dgm:pt modelId="{7665F65E-DD16-46DE-BBC5-BB33DFDBAAB1}" type="pres">
      <dgm:prSet presAssocID="{16624404-A60F-446B-A874-0E457B2D9551}" presName="pictureRepeatNode" presStyleLbl="alignImgPlace1" presStyleIdx="1" presStyleCnt="5"/>
      <dgm:spPr/>
    </dgm:pt>
    <dgm:pt modelId="{7F343D68-EDC7-4A0B-BCA4-549C847044FE}" type="pres">
      <dgm:prSet presAssocID="{56AA26C9-5240-4FB0-9358-337DF0CD7AA4}" presName="line_2" presStyleLbl="parChTrans1D1" presStyleIdx="0" presStyleCnt="4"/>
      <dgm:spPr/>
    </dgm:pt>
    <dgm:pt modelId="{6204B6AB-AF49-4B89-9CF5-BDCAF31E68AD}" type="pres">
      <dgm:prSet presAssocID="{56AA26C9-5240-4FB0-9358-337DF0CD7AA4}" presName="textparent_2" presStyleLbl="node1" presStyleIdx="0" presStyleCnt="0"/>
      <dgm:spPr/>
    </dgm:pt>
    <dgm:pt modelId="{5B4A2DE1-4D08-4E86-85FD-153F253CA20C}" type="pres">
      <dgm:prSet presAssocID="{56AA26C9-5240-4FB0-9358-337DF0CD7AA4}" presName="text_2" presStyleLbl="revTx" presStyleIdx="0" presStyleCnt="4">
        <dgm:presLayoutVars>
          <dgm:bulletEnabled val="1"/>
        </dgm:presLayoutVars>
      </dgm:prSet>
      <dgm:spPr/>
      <dgm:t>
        <a:bodyPr/>
        <a:lstStyle/>
        <a:p>
          <a:endParaRPr lang="en-US"/>
        </a:p>
      </dgm:t>
    </dgm:pt>
    <dgm:pt modelId="{D08437B2-649E-4263-8DBC-94517C7D49AD}" type="pres">
      <dgm:prSet presAssocID="{FAA1D104-9724-4932-9721-07616DF2C3F8}" presName="picture_3" presStyleCnt="0"/>
      <dgm:spPr/>
    </dgm:pt>
    <dgm:pt modelId="{F43D4D2B-B62A-4476-928F-FFBFAE885B5B}" type="pres">
      <dgm:prSet presAssocID="{FAA1D104-9724-4932-9721-07616DF2C3F8}" presName="pictureRepeatNode" presStyleLbl="alignImgPlace1" presStyleIdx="2" presStyleCnt="5"/>
      <dgm:spPr/>
    </dgm:pt>
    <dgm:pt modelId="{61235AAC-E0CA-4631-887A-EE9C5227524E}" type="pres">
      <dgm:prSet presAssocID="{CF8C7103-982D-4ECC-ABA2-A2332BAF82E1}" presName="line_3" presStyleLbl="parChTrans1D1" presStyleIdx="1" presStyleCnt="4"/>
      <dgm:spPr/>
    </dgm:pt>
    <dgm:pt modelId="{976F755B-A7A9-4755-A108-451C0E9E3126}" type="pres">
      <dgm:prSet presAssocID="{CF8C7103-982D-4ECC-ABA2-A2332BAF82E1}" presName="textparent_3" presStyleLbl="node1" presStyleIdx="0" presStyleCnt="0"/>
      <dgm:spPr/>
    </dgm:pt>
    <dgm:pt modelId="{8E416CB1-2055-4298-B246-E4D4FC850E5D}" type="pres">
      <dgm:prSet presAssocID="{CF8C7103-982D-4ECC-ABA2-A2332BAF82E1}" presName="text_3" presStyleLbl="revTx" presStyleIdx="1" presStyleCnt="4">
        <dgm:presLayoutVars>
          <dgm:bulletEnabled val="1"/>
        </dgm:presLayoutVars>
      </dgm:prSet>
      <dgm:spPr/>
    </dgm:pt>
    <dgm:pt modelId="{2CB7ED49-136E-472A-AA1B-416E5DCCBDB8}" type="pres">
      <dgm:prSet presAssocID="{6A6C84DD-54EC-43F8-90BF-295C56709AA6}" presName="picture_4" presStyleCnt="0"/>
      <dgm:spPr/>
    </dgm:pt>
    <dgm:pt modelId="{A430AB79-2EBE-4F5E-9354-3E1BB7DC80E5}" type="pres">
      <dgm:prSet presAssocID="{6A6C84DD-54EC-43F8-90BF-295C56709AA6}" presName="pictureRepeatNode" presStyleLbl="alignImgPlace1" presStyleIdx="3" presStyleCnt="5"/>
      <dgm:spPr/>
    </dgm:pt>
    <dgm:pt modelId="{47C24792-5678-4A7E-9516-4176493E1C2A}" type="pres">
      <dgm:prSet presAssocID="{B97ECA59-3F67-4DBB-A815-97B9A433AA6A}" presName="line_4" presStyleLbl="parChTrans1D1" presStyleIdx="2" presStyleCnt="4"/>
      <dgm:spPr/>
    </dgm:pt>
    <dgm:pt modelId="{B031933C-C0F2-43B7-ACFD-86A8D011D82E}" type="pres">
      <dgm:prSet presAssocID="{B97ECA59-3F67-4DBB-A815-97B9A433AA6A}" presName="textparent_4" presStyleLbl="node1" presStyleIdx="0" presStyleCnt="0"/>
      <dgm:spPr/>
    </dgm:pt>
    <dgm:pt modelId="{F05A9541-FE1A-4891-83F3-4C725C11D350}" type="pres">
      <dgm:prSet presAssocID="{B97ECA59-3F67-4DBB-A815-97B9A433AA6A}" presName="text_4" presStyleLbl="revTx" presStyleIdx="2" presStyleCnt="4">
        <dgm:presLayoutVars>
          <dgm:bulletEnabled val="1"/>
        </dgm:presLayoutVars>
      </dgm:prSet>
      <dgm:spPr/>
    </dgm:pt>
    <dgm:pt modelId="{DD833F99-E804-4D9E-9006-E3001B7A896F}" type="pres">
      <dgm:prSet presAssocID="{BFB709EB-60C1-4D26-8A8F-421CC2659B6F}" presName="picture_5" presStyleCnt="0"/>
      <dgm:spPr/>
    </dgm:pt>
    <dgm:pt modelId="{5B4A2AC6-D9E5-4DBD-9B13-60DC4A64B338}" type="pres">
      <dgm:prSet presAssocID="{BFB709EB-60C1-4D26-8A8F-421CC2659B6F}" presName="pictureRepeatNode" presStyleLbl="alignImgPlace1" presStyleIdx="4" presStyleCnt="5"/>
      <dgm:spPr/>
    </dgm:pt>
    <dgm:pt modelId="{9DEEE343-141F-4BAB-ADC3-A7ED8C007F5E}" type="pres">
      <dgm:prSet presAssocID="{76FE4D02-1AC3-44F3-B75C-AB3B6C89991A}" presName="line_5" presStyleLbl="parChTrans1D1" presStyleIdx="3" presStyleCnt="4"/>
      <dgm:spPr/>
    </dgm:pt>
    <dgm:pt modelId="{23591489-6B8C-4FB6-AE5A-3509E68B6FD6}" type="pres">
      <dgm:prSet presAssocID="{76FE4D02-1AC3-44F3-B75C-AB3B6C89991A}" presName="textparent_5" presStyleLbl="node1" presStyleIdx="0" presStyleCnt="0"/>
      <dgm:spPr/>
    </dgm:pt>
    <dgm:pt modelId="{F9A904E0-A49D-4A75-B65A-34CB82734462}" type="pres">
      <dgm:prSet presAssocID="{76FE4D02-1AC3-44F3-B75C-AB3B6C89991A}" presName="text_5" presStyleLbl="revTx" presStyleIdx="3" presStyleCnt="4">
        <dgm:presLayoutVars>
          <dgm:bulletEnabled val="1"/>
        </dgm:presLayoutVars>
      </dgm:prSet>
      <dgm:spPr/>
      <dgm:t>
        <a:bodyPr/>
        <a:lstStyle/>
        <a:p>
          <a:endParaRPr lang="en-US"/>
        </a:p>
      </dgm:t>
    </dgm:pt>
  </dgm:ptLst>
  <dgm:cxnLst>
    <dgm:cxn modelId="{865BA2AC-1C25-43DF-A011-70198BBA32A7}" type="presOf" srcId="{56AA26C9-5240-4FB0-9358-337DF0CD7AA4}" destId="{5B4A2DE1-4D08-4E86-85FD-153F253CA20C}" srcOrd="0" destOrd="0" presId="urn:microsoft.com/office/officeart/2008/layout/CircularPictureCallout"/>
    <dgm:cxn modelId="{2ECE7B32-AFD6-4CAD-893C-1C0E92398FF9}" type="presOf" srcId="{CF8C7103-982D-4ECC-ABA2-A2332BAF82E1}" destId="{8E416CB1-2055-4298-B246-E4D4FC850E5D}" srcOrd="0" destOrd="0" presId="urn:microsoft.com/office/officeart/2008/layout/CircularPictureCallout"/>
    <dgm:cxn modelId="{C2675CA6-7670-4C95-AFDB-A40A0A943E99}" type="presOf" srcId="{86FC4741-C9A0-49F4-921A-A972E9279517}" destId="{55173144-35A6-4F2B-92B1-23728684BC39}" srcOrd="0" destOrd="0" presId="urn:microsoft.com/office/officeart/2008/layout/CircularPictureCallout"/>
    <dgm:cxn modelId="{EE373B58-E2DB-4DF9-8A51-11E5943680BC}" type="presOf" srcId="{66713D33-B0E5-4E4E-990C-AB15C880F93F}" destId="{3809BA9D-CC72-44E2-9B40-52AACDF37AD3}" srcOrd="0" destOrd="0" presId="urn:microsoft.com/office/officeart/2008/layout/CircularPictureCallout"/>
    <dgm:cxn modelId="{F1176977-5626-4811-A810-E14DFA0E2BDC}" srcId="{66713D33-B0E5-4E4E-990C-AB15C880F93F}" destId="{56AA26C9-5240-4FB0-9358-337DF0CD7AA4}" srcOrd="1" destOrd="0" parTransId="{9190975F-6979-4259-9B38-F293D6A501C2}" sibTransId="{16624404-A60F-446B-A874-0E457B2D9551}"/>
    <dgm:cxn modelId="{533BD42E-6BC8-43CC-86B6-9CFA472C5767}" type="presOf" srcId="{6A6C84DD-54EC-43F8-90BF-295C56709AA6}" destId="{A430AB79-2EBE-4F5E-9354-3E1BB7DC80E5}" srcOrd="0" destOrd="0" presId="urn:microsoft.com/office/officeart/2008/layout/CircularPictureCallout"/>
    <dgm:cxn modelId="{8FDA9A2B-6F91-45A3-9910-E2DB60AF376B}" type="presOf" srcId="{8354A373-D852-4AE9-A22C-C86279D1F526}" destId="{419511CB-82C9-4EC4-8526-14FE33A67EEB}" srcOrd="0" destOrd="0" presId="urn:microsoft.com/office/officeart/2008/layout/CircularPictureCallout"/>
    <dgm:cxn modelId="{E975D0CB-1ECE-48FA-8214-0FA2679C96E7}" srcId="{66713D33-B0E5-4E4E-990C-AB15C880F93F}" destId="{CF8C7103-982D-4ECC-ABA2-A2332BAF82E1}" srcOrd="2" destOrd="0" parTransId="{157AFCAD-CACE-43AA-8DD2-23B499E841B5}" sibTransId="{FAA1D104-9724-4932-9721-07616DF2C3F8}"/>
    <dgm:cxn modelId="{D3ED2AF8-C63E-480C-9DD7-B1518D4844F5}" type="presOf" srcId="{76FE4D02-1AC3-44F3-B75C-AB3B6C89991A}" destId="{F9A904E0-A49D-4A75-B65A-34CB82734462}" srcOrd="0" destOrd="0" presId="urn:microsoft.com/office/officeart/2008/layout/CircularPictureCallout"/>
    <dgm:cxn modelId="{F4550666-BF51-487A-8B09-DC42994B16CE}" srcId="{66713D33-B0E5-4E4E-990C-AB15C880F93F}" destId="{76FE4D02-1AC3-44F3-B75C-AB3B6C89991A}" srcOrd="4" destOrd="0" parTransId="{ABD87C92-9614-46AD-8C72-8E71CEA8B8D5}" sibTransId="{BFB709EB-60C1-4D26-8A8F-421CC2659B6F}"/>
    <dgm:cxn modelId="{5A7859BC-155E-4E01-A620-7C779C74EA49}" type="presOf" srcId="{B97ECA59-3F67-4DBB-A815-97B9A433AA6A}" destId="{F05A9541-FE1A-4891-83F3-4C725C11D350}" srcOrd="0" destOrd="0" presId="urn:microsoft.com/office/officeart/2008/layout/CircularPictureCallout"/>
    <dgm:cxn modelId="{73A1D1F9-2C40-4F42-9A55-302C26B8A6FB}" type="presOf" srcId="{BFB709EB-60C1-4D26-8A8F-421CC2659B6F}" destId="{5B4A2AC6-D9E5-4DBD-9B13-60DC4A64B338}" srcOrd="0" destOrd="0" presId="urn:microsoft.com/office/officeart/2008/layout/CircularPictureCallout"/>
    <dgm:cxn modelId="{C95DE227-EA1E-4F9E-88CF-7B4FAEDF0F33}" type="presOf" srcId="{16624404-A60F-446B-A874-0E457B2D9551}" destId="{7665F65E-DD16-46DE-BBC5-BB33DFDBAAB1}" srcOrd="0" destOrd="0" presId="urn:microsoft.com/office/officeart/2008/layout/CircularPictureCallout"/>
    <dgm:cxn modelId="{BB7F6590-FF40-455D-A429-D77395D08E50}" srcId="{66713D33-B0E5-4E4E-990C-AB15C880F93F}" destId="{B97ECA59-3F67-4DBB-A815-97B9A433AA6A}" srcOrd="3" destOrd="0" parTransId="{F05B5DFE-1806-4246-A00D-AC750D347CE7}" sibTransId="{6A6C84DD-54EC-43F8-90BF-295C56709AA6}"/>
    <dgm:cxn modelId="{8AB919E8-B472-4DB9-AD27-FDE6FD1847B3}" srcId="{66713D33-B0E5-4E4E-990C-AB15C880F93F}" destId="{86FC4741-C9A0-49F4-921A-A972E9279517}" srcOrd="0" destOrd="0" parTransId="{8BB8FF54-64CB-4E08-803F-BC97C560676D}" sibTransId="{8354A373-D852-4AE9-A22C-C86279D1F526}"/>
    <dgm:cxn modelId="{5AB531B3-6371-42A6-8A42-37B75EBC18EF}" type="presOf" srcId="{FAA1D104-9724-4932-9721-07616DF2C3F8}" destId="{F43D4D2B-B62A-4476-928F-FFBFAE885B5B}" srcOrd="0" destOrd="0" presId="urn:microsoft.com/office/officeart/2008/layout/CircularPictureCallout"/>
    <dgm:cxn modelId="{38E73A42-4D54-4279-B682-90DCBBF8B6EA}" type="presParOf" srcId="{3809BA9D-CC72-44E2-9B40-52AACDF37AD3}" destId="{4BD54B0F-B4DC-4DDE-AF74-57B1353CF2F4}" srcOrd="0" destOrd="0" presId="urn:microsoft.com/office/officeart/2008/layout/CircularPictureCallout"/>
    <dgm:cxn modelId="{89689A6E-8ABA-4BBA-AA5D-6DD23B424D2D}" type="presParOf" srcId="{4BD54B0F-B4DC-4DDE-AF74-57B1353CF2F4}" destId="{83A5FE5A-4EE5-455F-BC92-D9A08FCD4ACE}" srcOrd="0" destOrd="0" presId="urn:microsoft.com/office/officeart/2008/layout/CircularPictureCallout"/>
    <dgm:cxn modelId="{468A2A02-8E2C-46F3-A488-7937957D41BB}" type="presParOf" srcId="{83A5FE5A-4EE5-455F-BC92-D9A08FCD4ACE}" destId="{419511CB-82C9-4EC4-8526-14FE33A67EEB}" srcOrd="0" destOrd="0" presId="urn:microsoft.com/office/officeart/2008/layout/CircularPictureCallout"/>
    <dgm:cxn modelId="{938D170D-4B8F-4BC0-8C35-94058D3FE500}" type="presParOf" srcId="{4BD54B0F-B4DC-4DDE-AF74-57B1353CF2F4}" destId="{55173144-35A6-4F2B-92B1-23728684BC39}" srcOrd="1" destOrd="0" presId="urn:microsoft.com/office/officeart/2008/layout/CircularPictureCallout"/>
    <dgm:cxn modelId="{810E71DA-05AF-4C27-8245-83D9E1F45472}" type="presParOf" srcId="{4BD54B0F-B4DC-4DDE-AF74-57B1353CF2F4}" destId="{F308B3D2-43C7-489B-877E-7784506EC745}" srcOrd="2" destOrd="0" presId="urn:microsoft.com/office/officeart/2008/layout/CircularPictureCallout"/>
    <dgm:cxn modelId="{6100A5D1-A5AC-4BAD-ACC0-F3B031B96ABF}" type="presParOf" srcId="{F308B3D2-43C7-489B-877E-7784506EC745}" destId="{7665F65E-DD16-46DE-BBC5-BB33DFDBAAB1}" srcOrd="0" destOrd="0" presId="urn:microsoft.com/office/officeart/2008/layout/CircularPictureCallout"/>
    <dgm:cxn modelId="{019EFC7E-A8AC-45D9-BDF4-DA26535BCA46}" type="presParOf" srcId="{4BD54B0F-B4DC-4DDE-AF74-57B1353CF2F4}" destId="{7F343D68-EDC7-4A0B-BCA4-549C847044FE}" srcOrd="3" destOrd="0" presId="urn:microsoft.com/office/officeart/2008/layout/CircularPictureCallout"/>
    <dgm:cxn modelId="{F59092E5-7650-4184-B51F-00E8DDCC9F53}" type="presParOf" srcId="{4BD54B0F-B4DC-4DDE-AF74-57B1353CF2F4}" destId="{6204B6AB-AF49-4B89-9CF5-BDCAF31E68AD}" srcOrd="4" destOrd="0" presId="urn:microsoft.com/office/officeart/2008/layout/CircularPictureCallout"/>
    <dgm:cxn modelId="{8079714D-E4C1-45C7-88A0-1C84FDB03A54}" type="presParOf" srcId="{6204B6AB-AF49-4B89-9CF5-BDCAF31E68AD}" destId="{5B4A2DE1-4D08-4E86-85FD-153F253CA20C}" srcOrd="0" destOrd="0" presId="urn:microsoft.com/office/officeart/2008/layout/CircularPictureCallout"/>
    <dgm:cxn modelId="{6228776C-78ED-47F8-A6EB-833C97A3BD75}" type="presParOf" srcId="{4BD54B0F-B4DC-4DDE-AF74-57B1353CF2F4}" destId="{D08437B2-649E-4263-8DBC-94517C7D49AD}" srcOrd="5" destOrd="0" presId="urn:microsoft.com/office/officeart/2008/layout/CircularPictureCallout"/>
    <dgm:cxn modelId="{6C2F6CAA-E4F2-41DC-99E4-76A36CCB95C9}" type="presParOf" srcId="{D08437B2-649E-4263-8DBC-94517C7D49AD}" destId="{F43D4D2B-B62A-4476-928F-FFBFAE885B5B}" srcOrd="0" destOrd="0" presId="urn:microsoft.com/office/officeart/2008/layout/CircularPictureCallout"/>
    <dgm:cxn modelId="{195A1961-4DC1-48CD-B5B7-7AED2EB9BB3A}" type="presParOf" srcId="{4BD54B0F-B4DC-4DDE-AF74-57B1353CF2F4}" destId="{61235AAC-E0CA-4631-887A-EE9C5227524E}" srcOrd="6" destOrd="0" presId="urn:microsoft.com/office/officeart/2008/layout/CircularPictureCallout"/>
    <dgm:cxn modelId="{694391B9-28BC-4B09-93EE-08FBA7A7FAFE}" type="presParOf" srcId="{4BD54B0F-B4DC-4DDE-AF74-57B1353CF2F4}" destId="{976F755B-A7A9-4755-A108-451C0E9E3126}" srcOrd="7" destOrd="0" presId="urn:microsoft.com/office/officeart/2008/layout/CircularPictureCallout"/>
    <dgm:cxn modelId="{F2CB6165-5EB4-445B-8384-617C12880D38}" type="presParOf" srcId="{976F755B-A7A9-4755-A108-451C0E9E3126}" destId="{8E416CB1-2055-4298-B246-E4D4FC850E5D}" srcOrd="0" destOrd="0" presId="urn:microsoft.com/office/officeart/2008/layout/CircularPictureCallout"/>
    <dgm:cxn modelId="{51095643-1845-4032-9F9F-B9EB4B2A9E85}" type="presParOf" srcId="{4BD54B0F-B4DC-4DDE-AF74-57B1353CF2F4}" destId="{2CB7ED49-136E-472A-AA1B-416E5DCCBDB8}" srcOrd="8" destOrd="0" presId="urn:microsoft.com/office/officeart/2008/layout/CircularPictureCallout"/>
    <dgm:cxn modelId="{E9E2E4D8-71D6-4DC6-B692-57AFAA900FBE}" type="presParOf" srcId="{2CB7ED49-136E-472A-AA1B-416E5DCCBDB8}" destId="{A430AB79-2EBE-4F5E-9354-3E1BB7DC80E5}" srcOrd="0" destOrd="0" presId="urn:microsoft.com/office/officeart/2008/layout/CircularPictureCallout"/>
    <dgm:cxn modelId="{3257FCA6-28E1-43DB-B89A-48A9D3CCB549}" type="presParOf" srcId="{4BD54B0F-B4DC-4DDE-AF74-57B1353CF2F4}" destId="{47C24792-5678-4A7E-9516-4176493E1C2A}" srcOrd="9" destOrd="0" presId="urn:microsoft.com/office/officeart/2008/layout/CircularPictureCallout"/>
    <dgm:cxn modelId="{4FB17619-4ABC-4BBF-ABC8-0BA058E32AFA}" type="presParOf" srcId="{4BD54B0F-B4DC-4DDE-AF74-57B1353CF2F4}" destId="{B031933C-C0F2-43B7-ACFD-86A8D011D82E}" srcOrd="10" destOrd="0" presId="urn:microsoft.com/office/officeart/2008/layout/CircularPictureCallout"/>
    <dgm:cxn modelId="{9550D538-78D5-45C6-86F0-2344FB17F07C}" type="presParOf" srcId="{B031933C-C0F2-43B7-ACFD-86A8D011D82E}" destId="{F05A9541-FE1A-4891-83F3-4C725C11D350}" srcOrd="0" destOrd="0" presId="urn:microsoft.com/office/officeart/2008/layout/CircularPictureCallout"/>
    <dgm:cxn modelId="{7C2F40F1-C38C-473F-9FF4-D4FEC152DD47}" type="presParOf" srcId="{4BD54B0F-B4DC-4DDE-AF74-57B1353CF2F4}" destId="{DD833F99-E804-4D9E-9006-E3001B7A896F}" srcOrd="11" destOrd="0" presId="urn:microsoft.com/office/officeart/2008/layout/CircularPictureCallout"/>
    <dgm:cxn modelId="{1A27D6FF-1729-40AD-AA8E-896243FB9BA6}" type="presParOf" srcId="{DD833F99-E804-4D9E-9006-E3001B7A896F}" destId="{5B4A2AC6-D9E5-4DBD-9B13-60DC4A64B338}" srcOrd="0" destOrd="0" presId="urn:microsoft.com/office/officeart/2008/layout/CircularPictureCallout"/>
    <dgm:cxn modelId="{74D12E4D-D40E-47E8-A101-592578C8CA19}" type="presParOf" srcId="{4BD54B0F-B4DC-4DDE-AF74-57B1353CF2F4}" destId="{9DEEE343-141F-4BAB-ADC3-A7ED8C007F5E}" srcOrd="12" destOrd="0" presId="urn:microsoft.com/office/officeart/2008/layout/CircularPictureCallout"/>
    <dgm:cxn modelId="{E6C9248A-55E4-4362-846E-492CBDDB04F1}" type="presParOf" srcId="{4BD54B0F-B4DC-4DDE-AF74-57B1353CF2F4}" destId="{23591489-6B8C-4FB6-AE5A-3509E68B6FD6}" srcOrd="13" destOrd="0" presId="urn:microsoft.com/office/officeart/2008/layout/CircularPictureCallout"/>
    <dgm:cxn modelId="{EA257E32-7F27-4A9E-9142-16AFF062ADD5}" type="presParOf" srcId="{23591489-6B8C-4FB6-AE5A-3509E68B6FD6}" destId="{F9A904E0-A49D-4A75-B65A-34CB82734462}" srcOrd="0" destOrd="0" presId="urn:microsoft.com/office/officeart/2008/layout/CircularPictureCallout"/>
  </dgm:cxnLst>
  <dgm:bg/>
  <dgm:whole/>
  <dgm:extLst>
    <a:ext uri="http://schemas.microsoft.com/office/drawing/2008/diagram">
      <dsp:dataModelExt xmlns:dsp="http://schemas.microsoft.com/office/drawing/2008/diagram" relId="rId41"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35AE45E6-86F9-4800-9272-3A07EDF51019}" type="doc">
      <dgm:prSet loTypeId="urn:microsoft.com/office/officeart/2011/layout/TabList" loCatId="list" qsTypeId="urn:microsoft.com/office/officeart/2005/8/quickstyle/simple2" qsCatId="simple" csTypeId="urn:microsoft.com/office/officeart/2005/8/colors/accent1_2" csCatId="accent1" phldr="0"/>
      <dgm:spPr/>
      <dgm:t>
        <a:bodyPr/>
        <a:lstStyle/>
        <a:p>
          <a:endParaRPr lang="en-US"/>
        </a:p>
      </dgm:t>
    </dgm:pt>
    <dgm:pt modelId="{81E13BCC-FDFD-4D82-A697-C7318FC27402}">
      <dgm:prSet phldrT="[Text]" phldr="1"/>
      <dgm:spPr/>
      <dgm:t>
        <a:bodyPr/>
        <a:lstStyle/>
        <a:p>
          <a:endParaRPr lang="en-US"/>
        </a:p>
      </dgm:t>
    </dgm:pt>
    <dgm:pt modelId="{8E3EEE5A-2DC6-4E46-8799-0B176139A0F1}" type="parTrans" cxnId="{7A58E1FE-E692-4BCD-829C-A37DACEDF924}">
      <dgm:prSet/>
      <dgm:spPr/>
      <dgm:t>
        <a:bodyPr/>
        <a:lstStyle/>
        <a:p>
          <a:endParaRPr lang="en-US"/>
        </a:p>
      </dgm:t>
    </dgm:pt>
    <dgm:pt modelId="{33B95A22-0826-4A3B-A129-BFBBEE021594}" type="sibTrans" cxnId="{7A58E1FE-E692-4BCD-829C-A37DACEDF924}">
      <dgm:prSet/>
      <dgm:spPr/>
      <dgm:t>
        <a:bodyPr/>
        <a:lstStyle/>
        <a:p>
          <a:endParaRPr lang="en-US"/>
        </a:p>
      </dgm:t>
    </dgm:pt>
    <dgm:pt modelId="{69B11A3F-FEA2-4A82-B41C-722DE96CF3FE}">
      <dgm:prSet phldrT="[Text]" phldr="1"/>
      <dgm:spPr/>
      <dgm:t>
        <a:bodyPr/>
        <a:lstStyle/>
        <a:p>
          <a:endParaRPr lang="en-US"/>
        </a:p>
      </dgm:t>
    </dgm:pt>
    <dgm:pt modelId="{FF7CC2FD-7E15-4478-8CF0-CF294FD6DA0B}" type="parTrans" cxnId="{AB1E3432-87AD-4490-8BB5-786BB111108B}">
      <dgm:prSet/>
      <dgm:spPr/>
      <dgm:t>
        <a:bodyPr/>
        <a:lstStyle/>
        <a:p>
          <a:endParaRPr lang="en-US"/>
        </a:p>
      </dgm:t>
    </dgm:pt>
    <dgm:pt modelId="{6CBBC6B2-1480-48B9-B2DC-94344B3C43D3}" type="sibTrans" cxnId="{AB1E3432-87AD-4490-8BB5-786BB111108B}">
      <dgm:prSet/>
      <dgm:spPr/>
      <dgm:t>
        <a:bodyPr/>
        <a:lstStyle/>
        <a:p>
          <a:endParaRPr lang="en-US"/>
        </a:p>
      </dgm:t>
    </dgm:pt>
    <dgm:pt modelId="{3DF2F4D5-9CB3-481F-B375-A8D812465F34}">
      <dgm:prSet phldrT="[Text]" phldr="1"/>
      <dgm:spPr/>
      <dgm:t>
        <a:bodyPr/>
        <a:lstStyle/>
        <a:p>
          <a:endParaRPr lang="en-US"/>
        </a:p>
      </dgm:t>
    </dgm:pt>
    <dgm:pt modelId="{ADB58442-A402-47C3-96B5-13D215D3019B}" type="parTrans" cxnId="{5D71C7C7-2485-4A3A-93EC-4E7C7883603D}">
      <dgm:prSet/>
      <dgm:spPr/>
      <dgm:t>
        <a:bodyPr/>
        <a:lstStyle/>
        <a:p>
          <a:endParaRPr lang="en-US"/>
        </a:p>
      </dgm:t>
    </dgm:pt>
    <dgm:pt modelId="{938BC312-1830-4D89-9226-CA950B792AEE}" type="sibTrans" cxnId="{5D71C7C7-2485-4A3A-93EC-4E7C7883603D}">
      <dgm:prSet/>
      <dgm:spPr/>
      <dgm:t>
        <a:bodyPr/>
        <a:lstStyle/>
        <a:p>
          <a:endParaRPr lang="en-US"/>
        </a:p>
      </dgm:t>
    </dgm:pt>
    <dgm:pt modelId="{8C926102-127D-4632-99B1-86117B6C1533}">
      <dgm:prSet phldrT="[Text]" phldr="1"/>
      <dgm:spPr/>
      <dgm:t>
        <a:bodyPr/>
        <a:lstStyle/>
        <a:p>
          <a:endParaRPr lang="en-US"/>
        </a:p>
      </dgm:t>
    </dgm:pt>
    <dgm:pt modelId="{27971F2D-92A5-4869-8C68-2CF5ABE492E7}" type="parTrans" cxnId="{3DBD5E8E-F5F2-491D-947F-C442D2B1A1FA}">
      <dgm:prSet/>
      <dgm:spPr/>
      <dgm:t>
        <a:bodyPr/>
        <a:lstStyle/>
        <a:p>
          <a:endParaRPr lang="en-US"/>
        </a:p>
      </dgm:t>
    </dgm:pt>
    <dgm:pt modelId="{C33D7A60-321C-48D2-ABF8-983E49F76FF3}" type="sibTrans" cxnId="{3DBD5E8E-F5F2-491D-947F-C442D2B1A1FA}">
      <dgm:prSet/>
      <dgm:spPr/>
      <dgm:t>
        <a:bodyPr/>
        <a:lstStyle/>
        <a:p>
          <a:endParaRPr lang="en-US"/>
        </a:p>
      </dgm:t>
    </dgm:pt>
    <dgm:pt modelId="{936A85ED-C800-4760-9B70-5D1EE52397AC}">
      <dgm:prSet phldrT="[Text]" phldr="1"/>
      <dgm:spPr/>
      <dgm:t>
        <a:bodyPr/>
        <a:lstStyle/>
        <a:p>
          <a:endParaRPr lang="en-US"/>
        </a:p>
      </dgm:t>
    </dgm:pt>
    <dgm:pt modelId="{AFFE254B-629A-4810-ACE9-333272E3CD6F}" type="parTrans" cxnId="{0F7E58F9-9289-4226-B728-35EF389F97D6}">
      <dgm:prSet/>
      <dgm:spPr/>
      <dgm:t>
        <a:bodyPr/>
        <a:lstStyle/>
        <a:p>
          <a:endParaRPr lang="en-US"/>
        </a:p>
      </dgm:t>
    </dgm:pt>
    <dgm:pt modelId="{64999802-5030-40F0-8B5D-A6019F84211B}" type="sibTrans" cxnId="{0F7E58F9-9289-4226-B728-35EF389F97D6}">
      <dgm:prSet/>
      <dgm:spPr/>
      <dgm:t>
        <a:bodyPr/>
        <a:lstStyle/>
        <a:p>
          <a:endParaRPr lang="en-US"/>
        </a:p>
      </dgm:t>
    </dgm:pt>
    <dgm:pt modelId="{780DCA0B-5F27-4DB4-93D0-3C5DFF9D57EA}">
      <dgm:prSet phldrT="[Text]" phldr="1"/>
      <dgm:spPr/>
      <dgm:t>
        <a:bodyPr/>
        <a:lstStyle/>
        <a:p>
          <a:endParaRPr lang="en-US"/>
        </a:p>
      </dgm:t>
    </dgm:pt>
    <dgm:pt modelId="{FACEC413-EE89-4818-9EB6-908B9CAFDA06}" type="parTrans" cxnId="{A353E46B-3F64-43FD-9A52-FE78E80B2C3C}">
      <dgm:prSet/>
      <dgm:spPr/>
      <dgm:t>
        <a:bodyPr/>
        <a:lstStyle/>
        <a:p>
          <a:endParaRPr lang="en-US"/>
        </a:p>
      </dgm:t>
    </dgm:pt>
    <dgm:pt modelId="{92D93687-0660-4A02-BC67-FA5B732ABE06}" type="sibTrans" cxnId="{A353E46B-3F64-43FD-9A52-FE78E80B2C3C}">
      <dgm:prSet/>
      <dgm:spPr/>
      <dgm:t>
        <a:bodyPr/>
        <a:lstStyle/>
        <a:p>
          <a:endParaRPr lang="en-US"/>
        </a:p>
      </dgm:t>
    </dgm:pt>
    <dgm:pt modelId="{4ECB9A41-EED9-493A-B806-2965C1DA0A90}">
      <dgm:prSet phldrT="[Text]" phldr="1"/>
      <dgm:spPr/>
      <dgm:t>
        <a:bodyPr/>
        <a:lstStyle/>
        <a:p>
          <a:endParaRPr lang="en-US"/>
        </a:p>
      </dgm:t>
    </dgm:pt>
    <dgm:pt modelId="{BB2EABE8-5E3A-4C28-AE45-4FA42920A44A}" type="parTrans" cxnId="{61DF7C51-D98D-4443-9009-622068204837}">
      <dgm:prSet/>
      <dgm:spPr/>
      <dgm:t>
        <a:bodyPr/>
        <a:lstStyle/>
        <a:p>
          <a:endParaRPr lang="en-US"/>
        </a:p>
      </dgm:t>
    </dgm:pt>
    <dgm:pt modelId="{0AEF087A-DAE3-4C08-85C2-E037D496D815}" type="sibTrans" cxnId="{61DF7C51-D98D-4443-9009-622068204837}">
      <dgm:prSet/>
      <dgm:spPr/>
      <dgm:t>
        <a:bodyPr/>
        <a:lstStyle/>
        <a:p>
          <a:endParaRPr lang="en-US"/>
        </a:p>
      </dgm:t>
    </dgm:pt>
    <dgm:pt modelId="{ACE8B1AA-F2EB-4408-8164-FF4DEF35676E}">
      <dgm:prSet phldrT="[Text]" phldr="1"/>
      <dgm:spPr/>
      <dgm:t>
        <a:bodyPr/>
        <a:lstStyle/>
        <a:p>
          <a:endParaRPr lang="en-US"/>
        </a:p>
      </dgm:t>
    </dgm:pt>
    <dgm:pt modelId="{B77B3727-6FD1-4F2D-B67F-53DBBE473BBD}" type="parTrans" cxnId="{FF9398CF-C8AD-4F69-A86D-411321591164}">
      <dgm:prSet/>
      <dgm:spPr/>
      <dgm:t>
        <a:bodyPr/>
        <a:lstStyle/>
        <a:p>
          <a:endParaRPr lang="en-US"/>
        </a:p>
      </dgm:t>
    </dgm:pt>
    <dgm:pt modelId="{CFC1AB26-EB9E-461A-B8F7-037A086C03B1}" type="sibTrans" cxnId="{FF9398CF-C8AD-4F69-A86D-411321591164}">
      <dgm:prSet/>
      <dgm:spPr/>
      <dgm:t>
        <a:bodyPr/>
        <a:lstStyle/>
        <a:p>
          <a:endParaRPr lang="en-US"/>
        </a:p>
      </dgm:t>
    </dgm:pt>
    <dgm:pt modelId="{308F182F-34D1-4D0D-8BFD-0BBB95C2C796}">
      <dgm:prSet phldrT="[Text]" phldr="1"/>
      <dgm:spPr/>
      <dgm:t>
        <a:bodyPr/>
        <a:lstStyle/>
        <a:p>
          <a:endParaRPr lang="en-US"/>
        </a:p>
      </dgm:t>
    </dgm:pt>
    <dgm:pt modelId="{FE3817C0-399D-4054-B1C9-1CD2C76052B9}" type="parTrans" cxnId="{4AD2BFF8-6353-4739-A645-CD64D05B11FA}">
      <dgm:prSet/>
      <dgm:spPr/>
      <dgm:t>
        <a:bodyPr/>
        <a:lstStyle/>
        <a:p>
          <a:endParaRPr lang="en-US"/>
        </a:p>
      </dgm:t>
    </dgm:pt>
    <dgm:pt modelId="{FFDD2621-5D37-4DCC-96CC-CAEA18CC203B}" type="sibTrans" cxnId="{4AD2BFF8-6353-4739-A645-CD64D05B11FA}">
      <dgm:prSet/>
      <dgm:spPr/>
      <dgm:t>
        <a:bodyPr/>
        <a:lstStyle/>
        <a:p>
          <a:endParaRPr lang="en-US"/>
        </a:p>
      </dgm:t>
    </dgm:pt>
    <dgm:pt modelId="{7C73C64E-E533-4C8D-AD8A-D498A913DEA3}" type="pres">
      <dgm:prSet presAssocID="{35AE45E6-86F9-4800-9272-3A07EDF51019}" presName="Name0" presStyleCnt="0">
        <dgm:presLayoutVars>
          <dgm:chMax/>
          <dgm:chPref val="3"/>
          <dgm:dir/>
          <dgm:animOne val="branch"/>
          <dgm:animLvl val="lvl"/>
        </dgm:presLayoutVars>
      </dgm:prSet>
      <dgm:spPr/>
    </dgm:pt>
    <dgm:pt modelId="{95A95B97-D151-4E3C-9C64-C1AE3F7CB62B}" type="pres">
      <dgm:prSet presAssocID="{81E13BCC-FDFD-4D82-A697-C7318FC27402}" presName="composite" presStyleCnt="0"/>
      <dgm:spPr/>
    </dgm:pt>
    <dgm:pt modelId="{F4E19524-B57D-4555-8AE0-A0E33675ED45}" type="pres">
      <dgm:prSet presAssocID="{81E13BCC-FDFD-4D82-A697-C7318FC27402}" presName="FirstChild" presStyleLbl="revTx" presStyleIdx="0" presStyleCnt="6">
        <dgm:presLayoutVars>
          <dgm:chMax val="0"/>
          <dgm:chPref val="0"/>
          <dgm:bulletEnabled val="1"/>
        </dgm:presLayoutVars>
      </dgm:prSet>
      <dgm:spPr/>
    </dgm:pt>
    <dgm:pt modelId="{7A82D763-A1DF-4F52-B65E-5285A2293C82}" type="pres">
      <dgm:prSet presAssocID="{81E13BCC-FDFD-4D82-A697-C7318FC27402}" presName="Parent" presStyleLbl="alignNode1" presStyleIdx="0" presStyleCnt="3">
        <dgm:presLayoutVars>
          <dgm:chMax val="3"/>
          <dgm:chPref val="3"/>
          <dgm:bulletEnabled val="1"/>
        </dgm:presLayoutVars>
      </dgm:prSet>
      <dgm:spPr/>
    </dgm:pt>
    <dgm:pt modelId="{98DADF22-8ECD-42F6-9FAB-ACB09B5C5CE3}" type="pres">
      <dgm:prSet presAssocID="{81E13BCC-FDFD-4D82-A697-C7318FC27402}" presName="Accent" presStyleLbl="parChTrans1D1" presStyleIdx="0" presStyleCnt="3"/>
      <dgm:spPr/>
    </dgm:pt>
    <dgm:pt modelId="{3849C9F8-4461-42FD-B0EC-DC5204431942}" type="pres">
      <dgm:prSet presAssocID="{81E13BCC-FDFD-4D82-A697-C7318FC27402}" presName="Child" presStyleLbl="revTx" presStyleIdx="1" presStyleCnt="6">
        <dgm:presLayoutVars>
          <dgm:chMax val="0"/>
          <dgm:chPref val="0"/>
          <dgm:bulletEnabled val="1"/>
        </dgm:presLayoutVars>
      </dgm:prSet>
      <dgm:spPr/>
    </dgm:pt>
    <dgm:pt modelId="{D7B51475-7851-42A3-BD19-5055267E63B6}" type="pres">
      <dgm:prSet presAssocID="{33B95A22-0826-4A3B-A129-BFBBEE021594}" presName="sibTrans" presStyleCnt="0"/>
      <dgm:spPr/>
    </dgm:pt>
    <dgm:pt modelId="{E40FBEAE-2F23-43EA-ADB0-BE10345BB74F}" type="pres">
      <dgm:prSet presAssocID="{8C926102-127D-4632-99B1-86117B6C1533}" presName="composite" presStyleCnt="0"/>
      <dgm:spPr/>
    </dgm:pt>
    <dgm:pt modelId="{7AE4F187-A595-435F-B8CE-8CFACB2BE7E1}" type="pres">
      <dgm:prSet presAssocID="{8C926102-127D-4632-99B1-86117B6C1533}" presName="FirstChild" presStyleLbl="revTx" presStyleIdx="2" presStyleCnt="6">
        <dgm:presLayoutVars>
          <dgm:chMax val="0"/>
          <dgm:chPref val="0"/>
          <dgm:bulletEnabled val="1"/>
        </dgm:presLayoutVars>
      </dgm:prSet>
      <dgm:spPr/>
    </dgm:pt>
    <dgm:pt modelId="{EC0A3ABE-0A84-40ED-8CAC-9D5C5CF3A0C4}" type="pres">
      <dgm:prSet presAssocID="{8C926102-127D-4632-99B1-86117B6C1533}" presName="Parent" presStyleLbl="alignNode1" presStyleIdx="1" presStyleCnt="3">
        <dgm:presLayoutVars>
          <dgm:chMax val="3"/>
          <dgm:chPref val="3"/>
          <dgm:bulletEnabled val="1"/>
        </dgm:presLayoutVars>
      </dgm:prSet>
      <dgm:spPr/>
    </dgm:pt>
    <dgm:pt modelId="{26EED433-0214-4505-9CEE-4D12754A242C}" type="pres">
      <dgm:prSet presAssocID="{8C926102-127D-4632-99B1-86117B6C1533}" presName="Accent" presStyleLbl="parChTrans1D1" presStyleIdx="1" presStyleCnt="3"/>
      <dgm:spPr/>
    </dgm:pt>
    <dgm:pt modelId="{FCBEB9F5-BAB2-4844-AFE7-9E78F067ED09}" type="pres">
      <dgm:prSet presAssocID="{8C926102-127D-4632-99B1-86117B6C1533}" presName="Child" presStyleLbl="revTx" presStyleIdx="3" presStyleCnt="6">
        <dgm:presLayoutVars>
          <dgm:chMax val="0"/>
          <dgm:chPref val="0"/>
          <dgm:bulletEnabled val="1"/>
        </dgm:presLayoutVars>
      </dgm:prSet>
      <dgm:spPr/>
    </dgm:pt>
    <dgm:pt modelId="{1103DEE8-B763-4EF1-B88D-FA632829628B}" type="pres">
      <dgm:prSet presAssocID="{C33D7A60-321C-48D2-ABF8-983E49F76FF3}" presName="sibTrans" presStyleCnt="0"/>
      <dgm:spPr/>
    </dgm:pt>
    <dgm:pt modelId="{1DE5DC5D-E73A-48C0-AB9E-5AF53A218540}" type="pres">
      <dgm:prSet presAssocID="{4ECB9A41-EED9-493A-B806-2965C1DA0A90}" presName="composite" presStyleCnt="0"/>
      <dgm:spPr/>
    </dgm:pt>
    <dgm:pt modelId="{5B96218B-EF65-4D72-838A-759C95870EFA}" type="pres">
      <dgm:prSet presAssocID="{4ECB9A41-EED9-493A-B806-2965C1DA0A90}" presName="FirstChild" presStyleLbl="revTx" presStyleIdx="4" presStyleCnt="6">
        <dgm:presLayoutVars>
          <dgm:chMax val="0"/>
          <dgm:chPref val="0"/>
          <dgm:bulletEnabled val="1"/>
        </dgm:presLayoutVars>
      </dgm:prSet>
      <dgm:spPr/>
    </dgm:pt>
    <dgm:pt modelId="{7CFFA7B3-8D41-42CE-AC5E-8560684CA97E}" type="pres">
      <dgm:prSet presAssocID="{4ECB9A41-EED9-493A-B806-2965C1DA0A90}" presName="Parent" presStyleLbl="alignNode1" presStyleIdx="2" presStyleCnt="3">
        <dgm:presLayoutVars>
          <dgm:chMax val="3"/>
          <dgm:chPref val="3"/>
          <dgm:bulletEnabled val="1"/>
        </dgm:presLayoutVars>
      </dgm:prSet>
      <dgm:spPr/>
    </dgm:pt>
    <dgm:pt modelId="{E64EED3F-D557-4447-B62D-93DAF6552A38}" type="pres">
      <dgm:prSet presAssocID="{4ECB9A41-EED9-493A-B806-2965C1DA0A90}" presName="Accent" presStyleLbl="parChTrans1D1" presStyleIdx="2" presStyleCnt="3"/>
      <dgm:spPr/>
    </dgm:pt>
    <dgm:pt modelId="{991E1647-B23D-436C-90FB-AB4FBDDA0C96}" type="pres">
      <dgm:prSet presAssocID="{4ECB9A41-EED9-493A-B806-2965C1DA0A90}" presName="Child" presStyleLbl="revTx" presStyleIdx="5" presStyleCnt="6">
        <dgm:presLayoutVars>
          <dgm:chMax val="0"/>
          <dgm:chPref val="0"/>
          <dgm:bulletEnabled val="1"/>
        </dgm:presLayoutVars>
      </dgm:prSet>
      <dgm:spPr/>
    </dgm:pt>
  </dgm:ptLst>
  <dgm:cxnLst>
    <dgm:cxn modelId="{3DBD5E8E-F5F2-491D-947F-C442D2B1A1FA}" srcId="{35AE45E6-86F9-4800-9272-3A07EDF51019}" destId="{8C926102-127D-4632-99B1-86117B6C1533}" srcOrd="1" destOrd="0" parTransId="{27971F2D-92A5-4869-8C68-2CF5ABE492E7}" sibTransId="{C33D7A60-321C-48D2-ABF8-983E49F76FF3}"/>
    <dgm:cxn modelId="{DDA28AF5-DD21-4A21-B94B-08E659B06F8A}" type="presOf" srcId="{35AE45E6-86F9-4800-9272-3A07EDF51019}" destId="{7C73C64E-E533-4C8D-AD8A-D498A913DEA3}" srcOrd="0" destOrd="0" presId="urn:microsoft.com/office/officeart/2011/layout/TabList"/>
    <dgm:cxn modelId="{A353E46B-3F64-43FD-9A52-FE78E80B2C3C}" srcId="{8C926102-127D-4632-99B1-86117B6C1533}" destId="{780DCA0B-5F27-4DB4-93D0-3C5DFF9D57EA}" srcOrd="1" destOrd="0" parTransId="{FACEC413-EE89-4818-9EB6-908B9CAFDA06}" sibTransId="{92D93687-0660-4A02-BC67-FA5B732ABE06}"/>
    <dgm:cxn modelId="{7FCA25A9-FA9A-416F-81E2-00FE9F03E5EA}" type="presOf" srcId="{308F182F-34D1-4D0D-8BFD-0BBB95C2C796}" destId="{991E1647-B23D-436C-90FB-AB4FBDDA0C96}" srcOrd="0" destOrd="0" presId="urn:microsoft.com/office/officeart/2011/layout/TabList"/>
    <dgm:cxn modelId="{4DBF41D6-F70B-4406-A5E1-894AE06FD724}" type="presOf" srcId="{81E13BCC-FDFD-4D82-A697-C7318FC27402}" destId="{7A82D763-A1DF-4F52-B65E-5285A2293C82}" srcOrd="0" destOrd="0" presId="urn:microsoft.com/office/officeart/2011/layout/TabList"/>
    <dgm:cxn modelId="{3EED0FCB-0975-40A3-A0E3-ECB24C445F11}" type="presOf" srcId="{ACE8B1AA-F2EB-4408-8164-FF4DEF35676E}" destId="{5B96218B-EF65-4D72-838A-759C95870EFA}" srcOrd="0" destOrd="0" presId="urn:microsoft.com/office/officeart/2011/layout/TabList"/>
    <dgm:cxn modelId="{5D71C7C7-2485-4A3A-93EC-4E7C7883603D}" srcId="{81E13BCC-FDFD-4D82-A697-C7318FC27402}" destId="{3DF2F4D5-9CB3-481F-B375-A8D812465F34}" srcOrd="1" destOrd="0" parTransId="{ADB58442-A402-47C3-96B5-13D215D3019B}" sibTransId="{938BC312-1830-4D89-9226-CA950B792AEE}"/>
    <dgm:cxn modelId="{0F7E58F9-9289-4226-B728-35EF389F97D6}" srcId="{8C926102-127D-4632-99B1-86117B6C1533}" destId="{936A85ED-C800-4760-9B70-5D1EE52397AC}" srcOrd="0" destOrd="0" parTransId="{AFFE254B-629A-4810-ACE9-333272E3CD6F}" sibTransId="{64999802-5030-40F0-8B5D-A6019F84211B}"/>
    <dgm:cxn modelId="{4AD2BFF8-6353-4739-A645-CD64D05B11FA}" srcId="{4ECB9A41-EED9-493A-B806-2965C1DA0A90}" destId="{308F182F-34D1-4D0D-8BFD-0BBB95C2C796}" srcOrd="1" destOrd="0" parTransId="{FE3817C0-399D-4054-B1C9-1CD2C76052B9}" sibTransId="{FFDD2621-5D37-4DCC-96CC-CAEA18CC203B}"/>
    <dgm:cxn modelId="{F74EA6AF-01A8-4D62-B580-C51C12507A55}" type="presOf" srcId="{8C926102-127D-4632-99B1-86117B6C1533}" destId="{EC0A3ABE-0A84-40ED-8CAC-9D5C5CF3A0C4}" srcOrd="0" destOrd="0" presId="urn:microsoft.com/office/officeart/2011/layout/TabList"/>
    <dgm:cxn modelId="{33A143E5-C791-4A94-BCF4-A19C3C8FA0F2}" type="presOf" srcId="{3DF2F4D5-9CB3-481F-B375-A8D812465F34}" destId="{3849C9F8-4461-42FD-B0EC-DC5204431942}" srcOrd="0" destOrd="0" presId="urn:microsoft.com/office/officeart/2011/layout/TabList"/>
    <dgm:cxn modelId="{AB1E3432-87AD-4490-8BB5-786BB111108B}" srcId="{81E13BCC-FDFD-4D82-A697-C7318FC27402}" destId="{69B11A3F-FEA2-4A82-B41C-722DE96CF3FE}" srcOrd="0" destOrd="0" parTransId="{FF7CC2FD-7E15-4478-8CF0-CF294FD6DA0B}" sibTransId="{6CBBC6B2-1480-48B9-B2DC-94344B3C43D3}"/>
    <dgm:cxn modelId="{29427CAE-BDC1-47BC-A916-72BBFEDFE442}" type="presOf" srcId="{69B11A3F-FEA2-4A82-B41C-722DE96CF3FE}" destId="{F4E19524-B57D-4555-8AE0-A0E33675ED45}" srcOrd="0" destOrd="0" presId="urn:microsoft.com/office/officeart/2011/layout/TabList"/>
    <dgm:cxn modelId="{61DF7C51-D98D-4443-9009-622068204837}" srcId="{35AE45E6-86F9-4800-9272-3A07EDF51019}" destId="{4ECB9A41-EED9-493A-B806-2965C1DA0A90}" srcOrd="2" destOrd="0" parTransId="{BB2EABE8-5E3A-4C28-AE45-4FA42920A44A}" sibTransId="{0AEF087A-DAE3-4C08-85C2-E037D496D815}"/>
    <dgm:cxn modelId="{B040EC19-DAA8-4C34-A908-948431907B0C}" type="presOf" srcId="{4ECB9A41-EED9-493A-B806-2965C1DA0A90}" destId="{7CFFA7B3-8D41-42CE-AC5E-8560684CA97E}" srcOrd="0" destOrd="0" presId="urn:microsoft.com/office/officeart/2011/layout/TabList"/>
    <dgm:cxn modelId="{33556E43-CC12-4129-9C3C-5E235BB1FB22}" type="presOf" srcId="{936A85ED-C800-4760-9B70-5D1EE52397AC}" destId="{7AE4F187-A595-435F-B8CE-8CFACB2BE7E1}" srcOrd="0" destOrd="0" presId="urn:microsoft.com/office/officeart/2011/layout/TabList"/>
    <dgm:cxn modelId="{07379B8E-AE94-4478-A403-68D8C6827D82}" type="presOf" srcId="{780DCA0B-5F27-4DB4-93D0-3C5DFF9D57EA}" destId="{FCBEB9F5-BAB2-4844-AFE7-9E78F067ED09}" srcOrd="0" destOrd="0" presId="urn:microsoft.com/office/officeart/2011/layout/TabList"/>
    <dgm:cxn modelId="{7A58E1FE-E692-4BCD-829C-A37DACEDF924}" srcId="{35AE45E6-86F9-4800-9272-3A07EDF51019}" destId="{81E13BCC-FDFD-4D82-A697-C7318FC27402}" srcOrd="0" destOrd="0" parTransId="{8E3EEE5A-2DC6-4E46-8799-0B176139A0F1}" sibTransId="{33B95A22-0826-4A3B-A129-BFBBEE021594}"/>
    <dgm:cxn modelId="{FF9398CF-C8AD-4F69-A86D-411321591164}" srcId="{4ECB9A41-EED9-493A-B806-2965C1DA0A90}" destId="{ACE8B1AA-F2EB-4408-8164-FF4DEF35676E}" srcOrd="0" destOrd="0" parTransId="{B77B3727-6FD1-4F2D-B67F-53DBBE473BBD}" sibTransId="{CFC1AB26-EB9E-461A-B8F7-037A086C03B1}"/>
    <dgm:cxn modelId="{FD41DBCF-2FA0-4C9E-B5AA-AA85B17DD900}" type="presParOf" srcId="{7C73C64E-E533-4C8D-AD8A-D498A913DEA3}" destId="{95A95B97-D151-4E3C-9C64-C1AE3F7CB62B}" srcOrd="0" destOrd="0" presId="urn:microsoft.com/office/officeart/2011/layout/TabList"/>
    <dgm:cxn modelId="{ED866AF1-7B2F-4F31-8DC2-A271D1B34226}" type="presParOf" srcId="{95A95B97-D151-4E3C-9C64-C1AE3F7CB62B}" destId="{F4E19524-B57D-4555-8AE0-A0E33675ED45}" srcOrd="0" destOrd="0" presId="urn:microsoft.com/office/officeart/2011/layout/TabList"/>
    <dgm:cxn modelId="{1A1EB621-4E4B-4BC7-8D29-EEE33CF94A81}" type="presParOf" srcId="{95A95B97-D151-4E3C-9C64-C1AE3F7CB62B}" destId="{7A82D763-A1DF-4F52-B65E-5285A2293C82}" srcOrd="1" destOrd="0" presId="urn:microsoft.com/office/officeart/2011/layout/TabList"/>
    <dgm:cxn modelId="{C0734C73-286E-499A-A336-BEF51563C268}" type="presParOf" srcId="{95A95B97-D151-4E3C-9C64-C1AE3F7CB62B}" destId="{98DADF22-8ECD-42F6-9FAB-ACB09B5C5CE3}" srcOrd="2" destOrd="0" presId="urn:microsoft.com/office/officeart/2011/layout/TabList"/>
    <dgm:cxn modelId="{2EC828E0-1746-4156-BEC7-BE91AD244354}" type="presParOf" srcId="{7C73C64E-E533-4C8D-AD8A-D498A913DEA3}" destId="{3849C9F8-4461-42FD-B0EC-DC5204431942}" srcOrd="1" destOrd="0" presId="urn:microsoft.com/office/officeart/2011/layout/TabList"/>
    <dgm:cxn modelId="{6D9CD20F-4D9C-47B9-B302-77622E247432}" type="presParOf" srcId="{7C73C64E-E533-4C8D-AD8A-D498A913DEA3}" destId="{D7B51475-7851-42A3-BD19-5055267E63B6}" srcOrd="2" destOrd="0" presId="urn:microsoft.com/office/officeart/2011/layout/TabList"/>
    <dgm:cxn modelId="{E3AAB3FB-2AE7-4521-A0AB-46ACD1027AF3}" type="presParOf" srcId="{7C73C64E-E533-4C8D-AD8A-D498A913DEA3}" destId="{E40FBEAE-2F23-43EA-ADB0-BE10345BB74F}" srcOrd="3" destOrd="0" presId="urn:microsoft.com/office/officeart/2011/layout/TabList"/>
    <dgm:cxn modelId="{621AEAD7-F9DA-417D-993D-A2270F08DB42}" type="presParOf" srcId="{E40FBEAE-2F23-43EA-ADB0-BE10345BB74F}" destId="{7AE4F187-A595-435F-B8CE-8CFACB2BE7E1}" srcOrd="0" destOrd="0" presId="urn:microsoft.com/office/officeart/2011/layout/TabList"/>
    <dgm:cxn modelId="{D65B14D4-1E2E-40FA-B3C4-BCE5D3036911}" type="presParOf" srcId="{E40FBEAE-2F23-43EA-ADB0-BE10345BB74F}" destId="{EC0A3ABE-0A84-40ED-8CAC-9D5C5CF3A0C4}" srcOrd="1" destOrd="0" presId="urn:microsoft.com/office/officeart/2011/layout/TabList"/>
    <dgm:cxn modelId="{A727297F-A55A-4707-BDCD-B8D68788C307}" type="presParOf" srcId="{E40FBEAE-2F23-43EA-ADB0-BE10345BB74F}" destId="{26EED433-0214-4505-9CEE-4D12754A242C}" srcOrd="2" destOrd="0" presId="urn:microsoft.com/office/officeart/2011/layout/TabList"/>
    <dgm:cxn modelId="{C5D3DF7E-852E-40BA-AECA-0DEBF656C40D}" type="presParOf" srcId="{7C73C64E-E533-4C8D-AD8A-D498A913DEA3}" destId="{FCBEB9F5-BAB2-4844-AFE7-9E78F067ED09}" srcOrd="4" destOrd="0" presId="urn:microsoft.com/office/officeart/2011/layout/TabList"/>
    <dgm:cxn modelId="{B6BA4B93-2D59-4F74-A889-D2EB9F148473}" type="presParOf" srcId="{7C73C64E-E533-4C8D-AD8A-D498A913DEA3}" destId="{1103DEE8-B763-4EF1-B88D-FA632829628B}" srcOrd="5" destOrd="0" presId="urn:microsoft.com/office/officeart/2011/layout/TabList"/>
    <dgm:cxn modelId="{E023674F-0CB7-4D58-9656-12E6CC29AB9F}" type="presParOf" srcId="{7C73C64E-E533-4C8D-AD8A-D498A913DEA3}" destId="{1DE5DC5D-E73A-48C0-AB9E-5AF53A218540}" srcOrd="6" destOrd="0" presId="urn:microsoft.com/office/officeart/2011/layout/TabList"/>
    <dgm:cxn modelId="{2D91B002-CFD7-401D-B588-DC82A0DB127B}" type="presParOf" srcId="{1DE5DC5D-E73A-48C0-AB9E-5AF53A218540}" destId="{5B96218B-EF65-4D72-838A-759C95870EFA}" srcOrd="0" destOrd="0" presId="urn:microsoft.com/office/officeart/2011/layout/TabList"/>
    <dgm:cxn modelId="{E3B809FD-3532-48C6-A99B-62CFB8AFD253}" type="presParOf" srcId="{1DE5DC5D-E73A-48C0-AB9E-5AF53A218540}" destId="{7CFFA7B3-8D41-42CE-AC5E-8560684CA97E}" srcOrd="1" destOrd="0" presId="urn:microsoft.com/office/officeart/2011/layout/TabList"/>
    <dgm:cxn modelId="{6120DD4A-1B7B-440A-80F9-FB91807983DC}" type="presParOf" srcId="{1DE5DC5D-E73A-48C0-AB9E-5AF53A218540}" destId="{E64EED3F-D557-4447-B62D-93DAF6552A38}" srcOrd="2" destOrd="0" presId="urn:microsoft.com/office/officeart/2011/layout/TabList"/>
    <dgm:cxn modelId="{6751E3F8-E123-46EB-A933-BA976E178905}" type="presParOf" srcId="{7C73C64E-E533-4C8D-AD8A-D498A913DEA3}" destId="{991E1647-B23D-436C-90FB-AB4FBDDA0C96}" srcOrd="7" destOrd="0" presId="urn:microsoft.com/office/officeart/2011/layout/TabList"/>
  </dgm:cxnLst>
  <dgm:bg/>
  <dgm:whole/>
  <dgm:extLst>
    <a:ext uri="http://schemas.microsoft.com/office/drawing/2008/diagram">
      <dsp:dataModelExt xmlns:dsp="http://schemas.microsoft.com/office/drawing/2008/diagram" relId="rId4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DEEE343-141F-4BAB-ADC3-A7ED8C007F5E}">
      <dsp:nvSpPr>
        <dsp:cNvPr id="0" name=""/>
        <dsp:cNvSpPr/>
      </dsp:nvSpPr>
      <dsp:spPr>
        <a:xfrm>
          <a:off x="1590327" y="2670048"/>
          <a:ext cx="2702052" cy="0"/>
        </a:xfrm>
        <a:prstGeom prst="line">
          <a:avLst/>
        </a:prstGeom>
        <a:noFill/>
        <a:ln w="25400" cap="flat" cmpd="sng" algn="ctr">
          <a:solidFill>
            <a:schemeClr val="accent6">
              <a:shade val="60000"/>
              <a:hueOff val="0"/>
              <a:satOff val="0"/>
              <a:lumOff val="0"/>
              <a:alphaOff val="0"/>
            </a:schemeClr>
          </a:solidFill>
          <a:prstDash val="solid"/>
        </a:ln>
        <a:effectLst/>
        <a:sp3d z="-110000"/>
      </dsp:spPr>
      <dsp:style>
        <a:lnRef idx="2">
          <a:scrgbClr r="0" g="0" b="0"/>
        </a:lnRef>
        <a:fillRef idx="0">
          <a:scrgbClr r="0" g="0" b="0"/>
        </a:fillRef>
        <a:effectRef idx="0">
          <a:scrgbClr r="0" g="0" b="0"/>
        </a:effectRef>
        <a:fontRef idx="minor"/>
      </dsp:style>
    </dsp:sp>
    <dsp:sp modelId="{47C24792-5678-4A7E-9516-4176493E1C2A}">
      <dsp:nvSpPr>
        <dsp:cNvPr id="0" name=""/>
        <dsp:cNvSpPr/>
      </dsp:nvSpPr>
      <dsp:spPr>
        <a:xfrm>
          <a:off x="1590327" y="2003450"/>
          <a:ext cx="2249424" cy="0"/>
        </a:xfrm>
        <a:prstGeom prst="line">
          <a:avLst/>
        </a:prstGeom>
        <a:noFill/>
        <a:ln w="25400" cap="flat" cmpd="sng" algn="ctr">
          <a:solidFill>
            <a:schemeClr val="accent6">
              <a:shade val="60000"/>
              <a:hueOff val="0"/>
              <a:satOff val="0"/>
              <a:lumOff val="0"/>
              <a:alphaOff val="0"/>
            </a:schemeClr>
          </a:solidFill>
          <a:prstDash val="solid"/>
        </a:ln>
        <a:effectLst/>
        <a:sp3d z="-110000"/>
      </dsp:spPr>
      <dsp:style>
        <a:lnRef idx="2">
          <a:scrgbClr r="0" g="0" b="0"/>
        </a:lnRef>
        <a:fillRef idx="0">
          <a:scrgbClr r="0" g="0" b="0"/>
        </a:fillRef>
        <a:effectRef idx="0">
          <a:scrgbClr r="0" g="0" b="0"/>
        </a:effectRef>
        <a:fontRef idx="minor"/>
      </dsp:style>
    </dsp:sp>
    <dsp:sp modelId="{61235AAC-E0CA-4631-887A-EE9C5227524E}">
      <dsp:nvSpPr>
        <dsp:cNvPr id="0" name=""/>
        <dsp:cNvSpPr/>
      </dsp:nvSpPr>
      <dsp:spPr>
        <a:xfrm>
          <a:off x="1590327" y="1196949"/>
          <a:ext cx="2249424" cy="0"/>
        </a:xfrm>
        <a:prstGeom prst="line">
          <a:avLst/>
        </a:prstGeom>
        <a:noFill/>
        <a:ln w="25400" cap="flat" cmpd="sng" algn="ctr">
          <a:solidFill>
            <a:schemeClr val="accent6">
              <a:shade val="60000"/>
              <a:hueOff val="0"/>
              <a:satOff val="0"/>
              <a:lumOff val="0"/>
              <a:alphaOff val="0"/>
            </a:schemeClr>
          </a:solidFill>
          <a:prstDash val="solid"/>
        </a:ln>
        <a:effectLst/>
        <a:sp3d z="-110000"/>
      </dsp:spPr>
      <dsp:style>
        <a:lnRef idx="2">
          <a:scrgbClr r="0" g="0" b="0"/>
        </a:lnRef>
        <a:fillRef idx="0">
          <a:scrgbClr r="0" g="0" b="0"/>
        </a:fillRef>
        <a:effectRef idx="0">
          <a:scrgbClr r="0" g="0" b="0"/>
        </a:effectRef>
        <a:fontRef idx="minor"/>
      </dsp:style>
    </dsp:sp>
    <dsp:sp modelId="{7F343D68-EDC7-4A0B-BCA4-549C847044FE}">
      <dsp:nvSpPr>
        <dsp:cNvPr id="0" name=""/>
        <dsp:cNvSpPr/>
      </dsp:nvSpPr>
      <dsp:spPr>
        <a:xfrm>
          <a:off x="1590327" y="530351"/>
          <a:ext cx="2702052" cy="0"/>
        </a:xfrm>
        <a:prstGeom prst="line">
          <a:avLst/>
        </a:prstGeom>
        <a:noFill/>
        <a:ln w="25400" cap="flat" cmpd="sng" algn="ctr">
          <a:solidFill>
            <a:schemeClr val="accent6">
              <a:shade val="60000"/>
              <a:hueOff val="0"/>
              <a:satOff val="0"/>
              <a:lumOff val="0"/>
              <a:alphaOff val="0"/>
            </a:schemeClr>
          </a:solidFill>
          <a:prstDash val="solid"/>
        </a:ln>
        <a:effectLst/>
        <a:sp3d z="-110000"/>
      </dsp:spPr>
      <dsp:style>
        <a:lnRef idx="2">
          <a:scrgbClr r="0" g="0" b="0"/>
        </a:lnRef>
        <a:fillRef idx="0">
          <a:scrgbClr r="0" g="0" b="0"/>
        </a:fillRef>
        <a:effectRef idx="0">
          <a:scrgbClr r="0" g="0" b="0"/>
        </a:effectRef>
        <a:fontRef idx="minor"/>
      </dsp:style>
    </dsp:sp>
    <dsp:sp modelId="{419511CB-82C9-4EC4-8526-14FE33A67EEB}">
      <dsp:nvSpPr>
        <dsp:cNvPr id="0" name=""/>
        <dsp:cNvSpPr/>
      </dsp:nvSpPr>
      <dsp:spPr>
        <a:xfrm>
          <a:off x="218727" y="228599"/>
          <a:ext cx="2743200" cy="2743200"/>
        </a:xfrm>
        <a:prstGeom prst="ellipse">
          <a:avLst/>
        </a:prstGeom>
        <a:solidFill>
          <a:schemeClr val="accent6">
            <a:tint val="40000"/>
            <a:hueOff val="0"/>
            <a:satOff val="0"/>
            <a:lumOff val="0"/>
            <a:alphaOff val="0"/>
          </a:schemeClr>
        </a:solidFill>
        <a:ln>
          <a:noFill/>
        </a:ln>
        <a:effectLst>
          <a:outerShdw blurRad="40000" dist="20000" dir="5400000" rotWithShape="0">
            <a:srgbClr val="000000">
              <a:alpha val="38000"/>
            </a:srgbClr>
          </a:outerShdw>
        </a:effectLst>
        <a:sp3d extrusionH="50600" prstMaterial="plastic">
          <a:bevelT w="101600" h="80600" prst="relaxedInset"/>
          <a:bevelB w="80600" h="80600" prst="relaxedInset"/>
        </a:sp3d>
      </dsp:spPr>
      <dsp:style>
        <a:lnRef idx="0">
          <a:scrgbClr r="0" g="0" b="0"/>
        </a:lnRef>
        <a:fillRef idx="1">
          <a:scrgbClr r="0" g="0" b="0"/>
        </a:fillRef>
        <a:effectRef idx="1">
          <a:scrgbClr r="0" g="0" b="0"/>
        </a:effectRef>
        <a:fontRef idx="minor"/>
      </dsp:style>
    </dsp:sp>
    <dsp:sp modelId="{55173144-35A6-4F2B-92B1-23728684BC39}">
      <dsp:nvSpPr>
        <dsp:cNvPr id="0" name=""/>
        <dsp:cNvSpPr/>
      </dsp:nvSpPr>
      <dsp:spPr>
        <a:xfrm>
          <a:off x="712503" y="1685239"/>
          <a:ext cx="1755648" cy="905256"/>
        </a:xfrm>
        <a:prstGeom prst="rect">
          <a:avLst/>
        </a:prstGeom>
        <a:noFill/>
        <a:ln>
          <a:noFill/>
        </a:ln>
        <a:effectLst>
          <a:outerShdw blurRad="40000" dist="20000" dir="5400000" rotWithShape="0">
            <a:srgbClr val="000000">
              <a:alpha val="38000"/>
            </a:srgbClr>
          </a:outerShdw>
        </a:effectLst>
        <a:sp3d/>
      </dsp:spPr>
      <dsp:style>
        <a:lnRef idx="0">
          <a:scrgbClr r="0" g="0" b="0"/>
        </a:lnRef>
        <a:fillRef idx="1">
          <a:scrgbClr r="0" g="0" b="0"/>
        </a:fillRef>
        <a:effectRef idx="1">
          <a:scrgbClr r="0" g="0" b="0"/>
        </a:effectRef>
        <a:fontRef idx="minor">
          <a:schemeClr val="dk1"/>
        </a:fontRef>
      </dsp:style>
      <dsp:txBody>
        <a:bodyPr spcFirstLastPara="0" vert="horz" wrap="square" lIns="0" tIns="0" rIns="0" bIns="0" numCol="1" spcCol="1270" anchor="b" anchorCtr="0">
          <a:noAutofit/>
        </a:bodyPr>
        <a:lstStyle/>
        <a:p>
          <a:pPr lvl="0" algn="ctr" defTabSz="533400">
            <a:lnSpc>
              <a:spcPct val="90000"/>
            </a:lnSpc>
            <a:spcBef>
              <a:spcPct val="0"/>
            </a:spcBef>
            <a:spcAft>
              <a:spcPct val="35000"/>
            </a:spcAft>
          </a:pPr>
          <a:r>
            <a:rPr lang="en-US" sz="1200" b="1" kern="1200">
              <a:latin typeface="Arial" panose="020B0604020202020204" pitchFamily="34" charset="0"/>
              <a:cs typeface="Arial" panose="020B0604020202020204" pitchFamily="34" charset="0"/>
            </a:rPr>
            <a:t>Front-End Languages </a:t>
          </a:r>
        </a:p>
      </dsp:txBody>
      <dsp:txXfrm>
        <a:off x="712503" y="1685239"/>
        <a:ext cx="1755648" cy="905256"/>
      </dsp:txXfrm>
    </dsp:sp>
    <dsp:sp modelId="{7665F65E-DD16-46DE-BBC5-BB33DFDBAAB1}">
      <dsp:nvSpPr>
        <dsp:cNvPr id="0" name=""/>
        <dsp:cNvSpPr/>
      </dsp:nvSpPr>
      <dsp:spPr>
        <a:xfrm>
          <a:off x="3990627" y="228599"/>
          <a:ext cx="603504" cy="603504"/>
        </a:xfrm>
        <a:prstGeom prst="ellipse">
          <a:avLst/>
        </a:prstGeom>
        <a:solidFill>
          <a:schemeClr val="accent6">
            <a:tint val="40000"/>
            <a:hueOff val="0"/>
            <a:satOff val="0"/>
            <a:lumOff val="0"/>
            <a:alphaOff val="0"/>
          </a:schemeClr>
        </a:solidFill>
        <a:ln>
          <a:noFill/>
        </a:ln>
        <a:effectLst>
          <a:outerShdw blurRad="40000" dist="20000" dir="5400000" rotWithShape="0">
            <a:srgbClr val="000000">
              <a:alpha val="38000"/>
            </a:srgbClr>
          </a:outerShdw>
        </a:effectLst>
        <a:sp3d extrusionH="50600" prstMaterial="plastic">
          <a:bevelT w="101600" h="80600" prst="relaxedInset"/>
          <a:bevelB w="80600" h="80600" prst="relaxedInset"/>
        </a:sp3d>
      </dsp:spPr>
      <dsp:style>
        <a:lnRef idx="0">
          <a:scrgbClr r="0" g="0" b="0"/>
        </a:lnRef>
        <a:fillRef idx="1">
          <a:scrgbClr r="0" g="0" b="0"/>
        </a:fillRef>
        <a:effectRef idx="1">
          <a:scrgbClr r="0" g="0" b="0"/>
        </a:effectRef>
        <a:fontRef idx="minor"/>
      </dsp:style>
    </dsp:sp>
    <dsp:sp modelId="{5B4A2DE1-4D08-4E86-85FD-153F253CA20C}">
      <dsp:nvSpPr>
        <dsp:cNvPr id="0" name=""/>
        <dsp:cNvSpPr/>
      </dsp:nvSpPr>
      <dsp:spPr>
        <a:xfrm>
          <a:off x="4594131" y="228599"/>
          <a:ext cx="517307" cy="60350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5720" tIns="0" rIns="45720" bIns="0" numCol="1" spcCol="1270" anchor="ctr" anchorCtr="0">
          <a:noAutofit/>
        </a:bodyPr>
        <a:lstStyle/>
        <a:p>
          <a:pPr lvl="0" algn="l" defTabSz="533400">
            <a:lnSpc>
              <a:spcPct val="90000"/>
            </a:lnSpc>
            <a:spcBef>
              <a:spcPct val="0"/>
            </a:spcBef>
            <a:spcAft>
              <a:spcPct val="35000"/>
            </a:spcAft>
          </a:pPr>
          <a:r>
            <a:rPr lang="en-US" sz="1200" b="1" kern="1200">
              <a:latin typeface="Arial" panose="020B0604020202020204" pitchFamily="34" charset="0"/>
              <a:cs typeface="Arial" panose="020B0604020202020204" pitchFamily="34" charset="0"/>
            </a:rPr>
            <a:t>HTML</a:t>
          </a:r>
        </a:p>
      </dsp:txBody>
      <dsp:txXfrm>
        <a:off x="4594131" y="228599"/>
        <a:ext cx="517307" cy="603504"/>
      </dsp:txXfrm>
    </dsp:sp>
    <dsp:sp modelId="{F43D4D2B-B62A-4476-928F-FFBFAE885B5B}">
      <dsp:nvSpPr>
        <dsp:cNvPr id="0" name=""/>
        <dsp:cNvSpPr/>
      </dsp:nvSpPr>
      <dsp:spPr>
        <a:xfrm>
          <a:off x="3537999" y="895197"/>
          <a:ext cx="603504" cy="603504"/>
        </a:xfrm>
        <a:prstGeom prst="ellipse">
          <a:avLst/>
        </a:prstGeom>
        <a:solidFill>
          <a:schemeClr val="accent6">
            <a:tint val="40000"/>
            <a:hueOff val="0"/>
            <a:satOff val="0"/>
            <a:lumOff val="0"/>
            <a:alphaOff val="0"/>
          </a:schemeClr>
        </a:solidFill>
        <a:ln>
          <a:noFill/>
        </a:ln>
        <a:effectLst>
          <a:outerShdw blurRad="40000" dist="20000" dir="5400000" rotWithShape="0">
            <a:srgbClr val="000000">
              <a:alpha val="38000"/>
            </a:srgbClr>
          </a:outerShdw>
        </a:effectLst>
        <a:sp3d extrusionH="50600" prstMaterial="plastic">
          <a:bevelT w="101600" h="80600" prst="relaxedInset"/>
          <a:bevelB w="80600" h="80600" prst="relaxedInset"/>
        </a:sp3d>
      </dsp:spPr>
      <dsp:style>
        <a:lnRef idx="0">
          <a:scrgbClr r="0" g="0" b="0"/>
        </a:lnRef>
        <a:fillRef idx="1">
          <a:scrgbClr r="0" g="0" b="0"/>
        </a:fillRef>
        <a:effectRef idx="1">
          <a:scrgbClr r="0" g="0" b="0"/>
        </a:effectRef>
        <a:fontRef idx="minor"/>
      </dsp:style>
    </dsp:sp>
    <dsp:sp modelId="{8E416CB1-2055-4298-B246-E4D4FC850E5D}">
      <dsp:nvSpPr>
        <dsp:cNvPr id="0" name=""/>
        <dsp:cNvSpPr/>
      </dsp:nvSpPr>
      <dsp:spPr>
        <a:xfrm>
          <a:off x="4141503" y="895197"/>
          <a:ext cx="420223" cy="60350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5720" tIns="0" rIns="45720" bIns="0" numCol="1" spcCol="1270" anchor="ctr" anchorCtr="0">
          <a:noAutofit/>
        </a:bodyPr>
        <a:lstStyle/>
        <a:p>
          <a:pPr lvl="0" algn="l" defTabSz="533400">
            <a:lnSpc>
              <a:spcPct val="90000"/>
            </a:lnSpc>
            <a:spcBef>
              <a:spcPct val="0"/>
            </a:spcBef>
            <a:spcAft>
              <a:spcPct val="35000"/>
            </a:spcAft>
          </a:pPr>
          <a:r>
            <a:rPr lang="en-US" sz="1200" b="1" kern="1200">
              <a:latin typeface="Arial" panose="020B0604020202020204" pitchFamily="34" charset="0"/>
              <a:cs typeface="Arial" panose="020B0604020202020204" pitchFamily="34" charset="0"/>
            </a:rPr>
            <a:t>CSS</a:t>
          </a:r>
        </a:p>
      </dsp:txBody>
      <dsp:txXfrm>
        <a:off x="4141503" y="895197"/>
        <a:ext cx="420223" cy="603504"/>
      </dsp:txXfrm>
    </dsp:sp>
    <dsp:sp modelId="{A430AB79-2EBE-4F5E-9354-3E1BB7DC80E5}">
      <dsp:nvSpPr>
        <dsp:cNvPr id="0" name=""/>
        <dsp:cNvSpPr/>
      </dsp:nvSpPr>
      <dsp:spPr>
        <a:xfrm>
          <a:off x="3537999" y="1701698"/>
          <a:ext cx="603504" cy="603504"/>
        </a:xfrm>
        <a:prstGeom prst="ellipse">
          <a:avLst/>
        </a:prstGeom>
        <a:solidFill>
          <a:schemeClr val="accent6">
            <a:tint val="40000"/>
            <a:hueOff val="0"/>
            <a:satOff val="0"/>
            <a:lumOff val="0"/>
            <a:alphaOff val="0"/>
          </a:schemeClr>
        </a:solidFill>
        <a:ln>
          <a:noFill/>
        </a:ln>
        <a:effectLst>
          <a:outerShdw blurRad="40000" dist="20000" dir="5400000" rotWithShape="0">
            <a:srgbClr val="000000">
              <a:alpha val="38000"/>
            </a:srgbClr>
          </a:outerShdw>
        </a:effectLst>
        <a:sp3d extrusionH="50600" prstMaterial="plastic">
          <a:bevelT w="101600" h="80600" prst="relaxedInset"/>
          <a:bevelB w="80600" h="80600" prst="relaxedInset"/>
        </a:sp3d>
      </dsp:spPr>
      <dsp:style>
        <a:lnRef idx="0">
          <a:scrgbClr r="0" g="0" b="0"/>
        </a:lnRef>
        <a:fillRef idx="1">
          <a:scrgbClr r="0" g="0" b="0"/>
        </a:fillRef>
        <a:effectRef idx="1">
          <a:scrgbClr r="0" g="0" b="0"/>
        </a:effectRef>
        <a:fontRef idx="minor"/>
      </dsp:style>
    </dsp:sp>
    <dsp:sp modelId="{F05A9541-FE1A-4891-83F3-4C725C11D350}">
      <dsp:nvSpPr>
        <dsp:cNvPr id="0" name=""/>
        <dsp:cNvSpPr/>
      </dsp:nvSpPr>
      <dsp:spPr>
        <a:xfrm>
          <a:off x="4141503" y="1701698"/>
          <a:ext cx="1079877" cy="60350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5720" tIns="0" rIns="45720" bIns="0" numCol="1" spcCol="1270" anchor="ctr" anchorCtr="0">
          <a:noAutofit/>
        </a:bodyPr>
        <a:lstStyle/>
        <a:p>
          <a:pPr lvl="0" algn="l" defTabSz="533400">
            <a:lnSpc>
              <a:spcPct val="90000"/>
            </a:lnSpc>
            <a:spcBef>
              <a:spcPct val="0"/>
            </a:spcBef>
            <a:spcAft>
              <a:spcPct val="35000"/>
            </a:spcAft>
          </a:pPr>
          <a:r>
            <a:rPr lang="en-US" sz="1200" b="1" kern="1200">
              <a:latin typeface="Arial" panose="020B0604020202020204" pitchFamily="34" charset="0"/>
              <a:cs typeface="Arial" panose="020B0604020202020204" pitchFamily="34" charset="0"/>
            </a:rPr>
            <a:t>BOOTSTRAP</a:t>
          </a:r>
        </a:p>
      </dsp:txBody>
      <dsp:txXfrm>
        <a:off x="4141503" y="1701698"/>
        <a:ext cx="1079877" cy="603504"/>
      </dsp:txXfrm>
    </dsp:sp>
    <dsp:sp modelId="{5B4A2AC6-D9E5-4DBD-9B13-60DC4A64B338}">
      <dsp:nvSpPr>
        <dsp:cNvPr id="0" name=""/>
        <dsp:cNvSpPr/>
      </dsp:nvSpPr>
      <dsp:spPr>
        <a:xfrm>
          <a:off x="3990627" y="2368296"/>
          <a:ext cx="603504" cy="603504"/>
        </a:xfrm>
        <a:prstGeom prst="ellipse">
          <a:avLst/>
        </a:prstGeom>
        <a:solidFill>
          <a:schemeClr val="accent6">
            <a:tint val="40000"/>
            <a:hueOff val="0"/>
            <a:satOff val="0"/>
            <a:lumOff val="0"/>
            <a:alphaOff val="0"/>
          </a:schemeClr>
        </a:solidFill>
        <a:ln>
          <a:noFill/>
        </a:ln>
        <a:effectLst>
          <a:outerShdw blurRad="40000" dist="20000" dir="5400000" rotWithShape="0">
            <a:srgbClr val="000000">
              <a:alpha val="38000"/>
            </a:srgbClr>
          </a:outerShdw>
        </a:effectLst>
        <a:sp3d extrusionH="50600" prstMaterial="plastic">
          <a:bevelT w="101600" h="80600" prst="relaxedInset"/>
          <a:bevelB w="80600" h="80600" prst="relaxedInset"/>
        </a:sp3d>
      </dsp:spPr>
      <dsp:style>
        <a:lnRef idx="0">
          <a:scrgbClr r="0" g="0" b="0"/>
        </a:lnRef>
        <a:fillRef idx="1">
          <a:scrgbClr r="0" g="0" b="0"/>
        </a:fillRef>
        <a:effectRef idx="1">
          <a:scrgbClr r="0" g="0" b="0"/>
        </a:effectRef>
        <a:fontRef idx="minor"/>
      </dsp:style>
    </dsp:sp>
    <dsp:sp modelId="{F9A904E0-A49D-4A75-B65A-34CB82734462}">
      <dsp:nvSpPr>
        <dsp:cNvPr id="0" name=""/>
        <dsp:cNvSpPr/>
      </dsp:nvSpPr>
      <dsp:spPr>
        <a:xfrm>
          <a:off x="4594131" y="2368296"/>
          <a:ext cx="673541" cy="60350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5720" tIns="0" rIns="45720" bIns="0" numCol="1" spcCol="1270" anchor="ctr" anchorCtr="0">
          <a:noAutofit/>
        </a:bodyPr>
        <a:lstStyle/>
        <a:p>
          <a:pPr lvl="0" algn="l" defTabSz="533400">
            <a:lnSpc>
              <a:spcPct val="90000"/>
            </a:lnSpc>
            <a:spcBef>
              <a:spcPct val="0"/>
            </a:spcBef>
            <a:spcAft>
              <a:spcPct val="35000"/>
            </a:spcAft>
          </a:pPr>
          <a:r>
            <a:rPr lang="en-US" sz="1200" b="1" kern="1200">
              <a:latin typeface="Arial" panose="020B0604020202020204" pitchFamily="34" charset="0"/>
              <a:cs typeface="Arial" panose="020B0604020202020204" pitchFamily="34" charset="0"/>
            </a:rPr>
            <a:t>JAVA SCRIPT</a:t>
          </a:r>
        </a:p>
      </dsp:txBody>
      <dsp:txXfrm>
        <a:off x="4594131" y="2368296"/>
        <a:ext cx="673541" cy="603504"/>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64EED3F-D557-4447-B62D-93DAF6552A38}">
      <dsp:nvSpPr>
        <dsp:cNvPr id="0" name=""/>
        <dsp:cNvSpPr/>
      </dsp:nvSpPr>
      <dsp:spPr>
        <a:xfrm>
          <a:off x="0" y="2496759"/>
          <a:ext cx="5486400" cy="0"/>
        </a:xfrm>
        <a:prstGeom prst="line">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6EED433-0214-4505-9CEE-4D12754A242C}">
      <dsp:nvSpPr>
        <dsp:cNvPr id="0" name=""/>
        <dsp:cNvSpPr/>
      </dsp:nvSpPr>
      <dsp:spPr>
        <a:xfrm>
          <a:off x="0" y="1424361"/>
          <a:ext cx="5486400" cy="0"/>
        </a:xfrm>
        <a:prstGeom prst="line">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8DADF22-8ECD-42F6-9FAB-ACB09B5C5CE3}">
      <dsp:nvSpPr>
        <dsp:cNvPr id="0" name=""/>
        <dsp:cNvSpPr/>
      </dsp:nvSpPr>
      <dsp:spPr>
        <a:xfrm>
          <a:off x="0" y="351963"/>
          <a:ext cx="5486400" cy="0"/>
        </a:xfrm>
        <a:prstGeom prst="line">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4E19524-B57D-4555-8AE0-A0E33675ED45}">
      <dsp:nvSpPr>
        <dsp:cNvPr id="0" name=""/>
        <dsp:cNvSpPr/>
      </dsp:nvSpPr>
      <dsp:spPr>
        <a:xfrm>
          <a:off x="1426463" y="392"/>
          <a:ext cx="4059936" cy="35157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8100" tIns="38100" rIns="38100" bIns="38100" numCol="1" spcCol="1270" anchor="b" anchorCtr="0">
          <a:noAutofit/>
        </a:bodyPr>
        <a:lstStyle/>
        <a:p>
          <a:pPr lvl="0" algn="l" defTabSz="889000">
            <a:lnSpc>
              <a:spcPct val="90000"/>
            </a:lnSpc>
            <a:spcBef>
              <a:spcPct val="0"/>
            </a:spcBef>
            <a:spcAft>
              <a:spcPct val="35000"/>
            </a:spcAft>
          </a:pPr>
          <a:endParaRPr lang="en-US" sz="2000" kern="1200"/>
        </a:p>
      </dsp:txBody>
      <dsp:txXfrm>
        <a:off x="1426463" y="392"/>
        <a:ext cx="4059936" cy="351571"/>
      </dsp:txXfrm>
    </dsp:sp>
    <dsp:sp modelId="{7A82D763-A1DF-4F52-B65E-5285A2293C82}">
      <dsp:nvSpPr>
        <dsp:cNvPr id="0" name=""/>
        <dsp:cNvSpPr/>
      </dsp:nvSpPr>
      <dsp:spPr>
        <a:xfrm>
          <a:off x="0" y="392"/>
          <a:ext cx="1426464" cy="351571"/>
        </a:xfrm>
        <a:prstGeom prst="round2SameRect">
          <a:avLst>
            <a:gd name="adj1" fmla="val 16670"/>
            <a:gd name="adj2" fmla="val 0"/>
          </a:avLst>
        </a:prstGeom>
        <a:solidFill>
          <a:schemeClr val="accent1">
            <a:hueOff val="0"/>
            <a:satOff val="0"/>
            <a:lumOff val="0"/>
            <a:alphaOff val="0"/>
          </a:schemeClr>
        </a:solidFill>
        <a:ln w="25400" cap="flat" cmpd="sng" algn="ctr">
          <a:solidFill>
            <a:schemeClr val="accent1">
              <a:hueOff val="0"/>
              <a:satOff val="0"/>
              <a:lumOff val="0"/>
              <a:alphaOff val="0"/>
            </a:schemeClr>
          </a:solidFill>
          <a:prstDash val="solid"/>
        </a:ln>
        <a:effectLst>
          <a:outerShdw blurRad="40000" dist="20000" dir="5400000" rotWithShape="0">
            <a:srgbClr val="000000">
              <a:alpha val="38000"/>
            </a:srgbClr>
          </a:outerShdw>
        </a:effectLst>
      </dsp:spPr>
      <dsp:style>
        <a:lnRef idx="2">
          <a:scrgbClr r="0" g="0" b="0"/>
        </a:lnRef>
        <a:fillRef idx="1">
          <a:scrgbClr r="0" g="0" b="0"/>
        </a:fillRef>
        <a:effectRef idx="1">
          <a:scrgbClr r="0" g="0" b="0"/>
        </a:effectRef>
        <a:fontRef idx="minor">
          <a:schemeClr val="lt1"/>
        </a:fontRef>
      </dsp:style>
      <dsp:txBody>
        <a:bodyPr spcFirstLastPara="0" vert="horz" wrap="square" lIns="36195" tIns="36195" rIns="36195" bIns="36195" numCol="1" spcCol="1270" anchor="ctr" anchorCtr="0">
          <a:noAutofit/>
        </a:bodyPr>
        <a:lstStyle/>
        <a:p>
          <a:pPr lvl="0" algn="ctr" defTabSz="844550">
            <a:lnSpc>
              <a:spcPct val="90000"/>
            </a:lnSpc>
            <a:spcBef>
              <a:spcPct val="0"/>
            </a:spcBef>
            <a:spcAft>
              <a:spcPct val="35000"/>
            </a:spcAft>
          </a:pPr>
          <a:endParaRPr lang="en-US" sz="1900" kern="1200"/>
        </a:p>
      </dsp:txBody>
      <dsp:txXfrm>
        <a:off x="17165" y="17557"/>
        <a:ext cx="1392134" cy="334406"/>
      </dsp:txXfrm>
    </dsp:sp>
    <dsp:sp modelId="{3849C9F8-4461-42FD-B0EC-DC5204431942}">
      <dsp:nvSpPr>
        <dsp:cNvPr id="0" name=""/>
        <dsp:cNvSpPr/>
      </dsp:nvSpPr>
      <dsp:spPr>
        <a:xfrm>
          <a:off x="0" y="351963"/>
          <a:ext cx="5486400" cy="70324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93345" tIns="93345" rIns="93345" bIns="93345" numCol="1" spcCol="1270" anchor="t" anchorCtr="0">
          <a:noAutofit/>
        </a:bodyPr>
        <a:lstStyle/>
        <a:p>
          <a:pPr marL="285750" lvl="1" indent="-285750" algn="l" defTabSz="1689100">
            <a:lnSpc>
              <a:spcPct val="90000"/>
            </a:lnSpc>
            <a:spcBef>
              <a:spcPct val="0"/>
            </a:spcBef>
            <a:spcAft>
              <a:spcPct val="15000"/>
            </a:spcAft>
            <a:buChar char="••"/>
          </a:pPr>
          <a:endParaRPr lang="en-US" sz="3800" kern="1200"/>
        </a:p>
      </dsp:txBody>
      <dsp:txXfrm>
        <a:off x="0" y="351963"/>
        <a:ext cx="5486400" cy="703248"/>
      </dsp:txXfrm>
    </dsp:sp>
    <dsp:sp modelId="{7AE4F187-A595-435F-B8CE-8CFACB2BE7E1}">
      <dsp:nvSpPr>
        <dsp:cNvPr id="0" name=""/>
        <dsp:cNvSpPr/>
      </dsp:nvSpPr>
      <dsp:spPr>
        <a:xfrm>
          <a:off x="1426463" y="1072790"/>
          <a:ext cx="4059936" cy="35157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8100" tIns="38100" rIns="38100" bIns="38100" numCol="1" spcCol="1270" anchor="b" anchorCtr="0">
          <a:noAutofit/>
        </a:bodyPr>
        <a:lstStyle/>
        <a:p>
          <a:pPr lvl="0" algn="l" defTabSz="889000">
            <a:lnSpc>
              <a:spcPct val="90000"/>
            </a:lnSpc>
            <a:spcBef>
              <a:spcPct val="0"/>
            </a:spcBef>
            <a:spcAft>
              <a:spcPct val="35000"/>
            </a:spcAft>
          </a:pPr>
          <a:endParaRPr lang="en-US" sz="2000" kern="1200"/>
        </a:p>
      </dsp:txBody>
      <dsp:txXfrm>
        <a:off x="1426463" y="1072790"/>
        <a:ext cx="4059936" cy="351571"/>
      </dsp:txXfrm>
    </dsp:sp>
    <dsp:sp modelId="{EC0A3ABE-0A84-40ED-8CAC-9D5C5CF3A0C4}">
      <dsp:nvSpPr>
        <dsp:cNvPr id="0" name=""/>
        <dsp:cNvSpPr/>
      </dsp:nvSpPr>
      <dsp:spPr>
        <a:xfrm>
          <a:off x="0" y="1072790"/>
          <a:ext cx="1426464" cy="351571"/>
        </a:xfrm>
        <a:prstGeom prst="round2SameRect">
          <a:avLst>
            <a:gd name="adj1" fmla="val 16670"/>
            <a:gd name="adj2" fmla="val 0"/>
          </a:avLst>
        </a:prstGeom>
        <a:solidFill>
          <a:schemeClr val="accent1">
            <a:hueOff val="0"/>
            <a:satOff val="0"/>
            <a:lumOff val="0"/>
            <a:alphaOff val="0"/>
          </a:schemeClr>
        </a:solidFill>
        <a:ln w="25400" cap="flat" cmpd="sng" algn="ctr">
          <a:solidFill>
            <a:schemeClr val="accent1">
              <a:hueOff val="0"/>
              <a:satOff val="0"/>
              <a:lumOff val="0"/>
              <a:alphaOff val="0"/>
            </a:schemeClr>
          </a:solidFill>
          <a:prstDash val="solid"/>
        </a:ln>
        <a:effectLst>
          <a:outerShdw blurRad="40000" dist="20000" dir="5400000" rotWithShape="0">
            <a:srgbClr val="000000">
              <a:alpha val="38000"/>
            </a:srgbClr>
          </a:outerShdw>
        </a:effectLst>
      </dsp:spPr>
      <dsp:style>
        <a:lnRef idx="2">
          <a:scrgbClr r="0" g="0" b="0"/>
        </a:lnRef>
        <a:fillRef idx="1">
          <a:scrgbClr r="0" g="0" b="0"/>
        </a:fillRef>
        <a:effectRef idx="1">
          <a:scrgbClr r="0" g="0" b="0"/>
        </a:effectRef>
        <a:fontRef idx="minor">
          <a:schemeClr val="lt1"/>
        </a:fontRef>
      </dsp:style>
      <dsp:txBody>
        <a:bodyPr spcFirstLastPara="0" vert="horz" wrap="square" lIns="36195" tIns="36195" rIns="36195" bIns="36195" numCol="1" spcCol="1270" anchor="ctr" anchorCtr="0">
          <a:noAutofit/>
        </a:bodyPr>
        <a:lstStyle/>
        <a:p>
          <a:pPr lvl="0" algn="ctr" defTabSz="844550">
            <a:lnSpc>
              <a:spcPct val="90000"/>
            </a:lnSpc>
            <a:spcBef>
              <a:spcPct val="0"/>
            </a:spcBef>
            <a:spcAft>
              <a:spcPct val="35000"/>
            </a:spcAft>
          </a:pPr>
          <a:endParaRPr lang="en-US" sz="1900" kern="1200"/>
        </a:p>
      </dsp:txBody>
      <dsp:txXfrm>
        <a:off x="17165" y="1089955"/>
        <a:ext cx="1392134" cy="334406"/>
      </dsp:txXfrm>
    </dsp:sp>
    <dsp:sp modelId="{FCBEB9F5-BAB2-4844-AFE7-9E78F067ED09}">
      <dsp:nvSpPr>
        <dsp:cNvPr id="0" name=""/>
        <dsp:cNvSpPr/>
      </dsp:nvSpPr>
      <dsp:spPr>
        <a:xfrm>
          <a:off x="0" y="1424361"/>
          <a:ext cx="5486400" cy="70324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93345" tIns="93345" rIns="93345" bIns="93345" numCol="1" spcCol="1270" anchor="t" anchorCtr="0">
          <a:noAutofit/>
        </a:bodyPr>
        <a:lstStyle/>
        <a:p>
          <a:pPr marL="285750" lvl="1" indent="-285750" algn="l" defTabSz="1689100">
            <a:lnSpc>
              <a:spcPct val="90000"/>
            </a:lnSpc>
            <a:spcBef>
              <a:spcPct val="0"/>
            </a:spcBef>
            <a:spcAft>
              <a:spcPct val="15000"/>
            </a:spcAft>
            <a:buChar char="••"/>
          </a:pPr>
          <a:endParaRPr lang="en-US" sz="3800" kern="1200"/>
        </a:p>
      </dsp:txBody>
      <dsp:txXfrm>
        <a:off x="0" y="1424361"/>
        <a:ext cx="5486400" cy="703248"/>
      </dsp:txXfrm>
    </dsp:sp>
    <dsp:sp modelId="{5B96218B-EF65-4D72-838A-759C95870EFA}">
      <dsp:nvSpPr>
        <dsp:cNvPr id="0" name=""/>
        <dsp:cNvSpPr/>
      </dsp:nvSpPr>
      <dsp:spPr>
        <a:xfrm>
          <a:off x="1426463" y="2145188"/>
          <a:ext cx="4059936" cy="35157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8100" tIns="38100" rIns="38100" bIns="38100" numCol="1" spcCol="1270" anchor="b" anchorCtr="0">
          <a:noAutofit/>
        </a:bodyPr>
        <a:lstStyle/>
        <a:p>
          <a:pPr lvl="0" algn="l" defTabSz="889000">
            <a:lnSpc>
              <a:spcPct val="90000"/>
            </a:lnSpc>
            <a:spcBef>
              <a:spcPct val="0"/>
            </a:spcBef>
            <a:spcAft>
              <a:spcPct val="35000"/>
            </a:spcAft>
          </a:pPr>
          <a:endParaRPr lang="en-US" sz="2000" kern="1200"/>
        </a:p>
      </dsp:txBody>
      <dsp:txXfrm>
        <a:off x="1426463" y="2145188"/>
        <a:ext cx="4059936" cy="351571"/>
      </dsp:txXfrm>
    </dsp:sp>
    <dsp:sp modelId="{7CFFA7B3-8D41-42CE-AC5E-8560684CA97E}">
      <dsp:nvSpPr>
        <dsp:cNvPr id="0" name=""/>
        <dsp:cNvSpPr/>
      </dsp:nvSpPr>
      <dsp:spPr>
        <a:xfrm>
          <a:off x="0" y="2145188"/>
          <a:ext cx="1426464" cy="351571"/>
        </a:xfrm>
        <a:prstGeom prst="round2SameRect">
          <a:avLst>
            <a:gd name="adj1" fmla="val 16670"/>
            <a:gd name="adj2" fmla="val 0"/>
          </a:avLst>
        </a:prstGeom>
        <a:solidFill>
          <a:schemeClr val="accent1">
            <a:hueOff val="0"/>
            <a:satOff val="0"/>
            <a:lumOff val="0"/>
            <a:alphaOff val="0"/>
          </a:schemeClr>
        </a:solidFill>
        <a:ln w="25400" cap="flat" cmpd="sng" algn="ctr">
          <a:solidFill>
            <a:schemeClr val="accent1">
              <a:hueOff val="0"/>
              <a:satOff val="0"/>
              <a:lumOff val="0"/>
              <a:alphaOff val="0"/>
            </a:schemeClr>
          </a:solidFill>
          <a:prstDash val="solid"/>
        </a:ln>
        <a:effectLst>
          <a:outerShdw blurRad="40000" dist="20000" dir="5400000" rotWithShape="0">
            <a:srgbClr val="000000">
              <a:alpha val="38000"/>
            </a:srgbClr>
          </a:outerShdw>
        </a:effectLst>
      </dsp:spPr>
      <dsp:style>
        <a:lnRef idx="2">
          <a:scrgbClr r="0" g="0" b="0"/>
        </a:lnRef>
        <a:fillRef idx="1">
          <a:scrgbClr r="0" g="0" b="0"/>
        </a:fillRef>
        <a:effectRef idx="1">
          <a:scrgbClr r="0" g="0" b="0"/>
        </a:effectRef>
        <a:fontRef idx="minor">
          <a:schemeClr val="lt1"/>
        </a:fontRef>
      </dsp:style>
      <dsp:txBody>
        <a:bodyPr spcFirstLastPara="0" vert="horz" wrap="square" lIns="36195" tIns="36195" rIns="36195" bIns="36195" numCol="1" spcCol="1270" anchor="ctr" anchorCtr="0">
          <a:noAutofit/>
        </a:bodyPr>
        <a:lstStyle/>
        <a:p>
          <a:pPr lvl="0" algn="ctr" defTabSz="844550">
            <a:lnSpc>
              <a:spcPct val="90000"/>
            </a:lnSpc>
            <a:spcBef>
              <a:spcPct val="0"/>
            </a:spcBef>
            <a:spcAft>
              <a:spcPct val="35000"/>
            </a:spcAft>
          </a:pPr>
          <a:endParaRPr lang="en-US" sz="1900" kern="1200"/>
        </a:p>
      </dsp:txBody>
      <dsp:txXfrm>
        <a:off x="17165" y="2162353"/>
        <a:ext cx="1392134" cy="334406"/>
      </dsp:txXfrm>
    </dsp:sp>
    <dsp:sp modelId="{991E1647-B23D-436C-90FB-AB4FBDDA0C96}">
      <dsp:nvSpPr>
        <dsp:cNvPr id="0" name=""/>
        <dsp:cNvSpPr/>
      </dsp:nvSpPr>
      <dsp:spPr>
        <a:xfrm>
          <a:off x="0" y="2496759"/>
          <a:ext cx="5486400" cy="70324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93345" tIns="93345" rIns="93345" bIns="93345" numCol="1" spcCol="1270" anchor="t" anchorCtr="0">
          <a:noAutofit/>
        </a:bodyPr>
        <a:lstStyle/>
        <a:p>
          <a:pPr marL="285750" lvl="1" indent="-285750" algn="l" defTabSz="1689100">
            <a:lnSpc>
              <a:spcPct val="90000"/>
            </a:lnSpc>
            <a:spcBef>
              <a:spcPct val="0"/>
            </a:spcBef>
            <a:spcAft>
              <a:spcPct val="15000"/>
            </a:spcAft>
            <a:buChar char="••"/>
          </a:pPr>
          <a:endParaRPr lang="en-US" sz="3800" kern="1200"/>
        </a:p>
      </dsp:txBody>
      <dsp:txXfrm>
        <a:off x="0" y="2496759"/>
        <a:ext cx="5486400" cy="703248"/>
      </dsp:txXfrm>
    </dsp:sp>
  </dsp:spTree>
</dsp:drawing>
</file>

<file path=word/diagrams/layout1.xml><?xml version="1.0" encoding="utf-8"?>
<dgm:layoutDef xmlns:dgm="http://schemas.openxmlformats.org/drawingml/2006/diagram" xmlns:a="http://schemas.openxmlformats.org/drawingml/2006/main" uniqueId="urn:microsoft.com/office/officeart/2008/layout/CircularPictureCallout">
  <dgm:title val=""/>
  <dgm:desc val=""/>
  <dgm:catLst>
    <dgm:cat type="picture" pri="2000"/>
    <dgm:cat type="pictureconvert" pri="2000"/>
  </dgm:catLst>
  <dgm:sampData>
    <dgm:dataModel>
      <dgm:ptLst>
        <dgm:pt modelId="0" type="doc"/>
        <dgm:pt modelId="1"/>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chPref val="7"/>
      <dgm:dir/>
    </dgm:varLst>
    <dgm:alg type="composite"/>
    <dgm:shape xmlns:r="http://schemas.openxmlformats.org/officeDocument/2006/relationships" r:blip="">
      <dgm:adjLst/>
    </dgm:shape>
    <dgm:constrLst>
      <dgm:constr type="w" for="ch" refType="h" refFor="ch" op="gte" fact="2"/>
    </dgm:constrLst>
    <dgm:layoutNode name="Name1">
      <dgm:alg type="composite"/>
      <dgm:shape xmlns:r="http://schemas.openxmlformats.org/officeDocument/2006/relationships" r:blip="">
        <dgm:adjLst/>
      </dgm:shape>
      <dgm:choose name="Name2">
        <dgm:if name="Name3" axis="ch" ptType="node" func="cnt" op="lte" val="1">
          <dgm:constrLst>
            <dgm:constr type="h" for="ch" forName="picture_1" refType="h"/>
            <dgm:constr type="w" for="ch" forName="picture_1" refType="h" refFor="ch" refForName="picture_1" op="equ"/>
            <dgm:constr type="l" for="ch" forName="picture_1"/>
            <dgm:constr type="t" for="ch" forName="picture_1"/>
            <dgm:constr type="w" for="ch" forName="text_1" refType="w" refFor="ch" refForName="picture_1" fact="0.64"/>
            <dgm:constr type="h" for="ch" forName="text_1" refType="h" refFor="ch" refForName="picture_1" fact="0.33"/>
            <dgm:constr type="l" for="ch" forName="text_1" refType="w" refFor="ch" refForName="picture_1" fact="0.18"/>
            <dgm:constr type="t" for="ch" forName="text_1" refType="h" refFor="ch" refForName="picture_1" fact="0.531"/>
          </dgm:constrLst>
        </dgm:if>
        <dgm:if name="Name4" axis="ch" ptType="node" func="cnt" op="lte" val="2">
          <dgm:choose name="Name5">
            <dgm:if name="Name6" func="var" arg="dir" op="equ" val="norm">
              <dgm:constrLst>
                <dgm:constr type="h" for="ch" forName="picture_1" refType="h"/>
                <dgm:constr type="w" for="ch" forName="picture_1" refType="h" refFor="ch" refForName="picture_1" op="equ"/>
                <dgm:constr type="l" for="ch" forName="picture_1"/>
                <dgm:constr type="t" for="ch" forName="picture_1"/>
                <dgm:constr type="w" for="ch" forName="text_1" refType="w" refFor="ch" refForName="picture_1" fact="0.64"/>
                <dgm:constr type="h" for="ch" forName="text_1" refType="h" refFor="ch" refForName="picture_1" fact="0.33"/>
                <dgm:constr type="l" for="ch" forName="text_1" refType="l" refFor="ch" refForName="picture_1"/>
                <dgm:constr type="lOff" for="ch" forName="text_1" refType="w" refFor="ch" refForName="picture_1" fact="0.18"/>
                <dgm:constr type="t" for="ch" forName="text_1" refType="h" refFor="ch" refForName="picture_1" fact="0.531"/>
                <dgm:constr type="w" for="ch" forName="picture_2" refType="w" refFor="ch" refForName="picture_1" fact="0.5"/>
                <dgm:constr type="h" for="ch" forName="picture_2" refType="h" refFor="ch" refForName="picture_1" fact="0.5"/>
                <dgm:constr type="l" for="ch" forName="picture_2" refType="w" refFor="ch" refForName="picture_1" fact="1.21"/>
                <dgm:constr type="ctrY" for="ch" forName="picture_2" refType="h" refFor="ch" refForName="picture_1" fact="0.5"/>
                <dgm:constr type="l" for="ch" forName="line_2" refType="ctrX" refFor="ch" refForName="picture_1"/>
                <dgm:constr type="h" for="ch" forName="line_2"/>
                <dgm:constr type="r" for="ch" forName="line_2" refType="ctrX" refFor="ch" refForName="picture_2"/>
                <dgm:constr type="ctrY" for="ch" forName="line_2" refType="ctrY" refFor="ch" refForName="picture_2"/>
                <dgm:constr type="r" for="ch" forName="textparent_2" refType="w"/>
                <dgm:constr type="h" for="ch" forName="textparent_2" refType="h" refFor="ch" refForName="picture_2"/>
                <dgm:constr type="l" for="ch" forName="textparent_2" refType="r" refFor="ch" refForName="picture_2"/>
                <dgm:constr type="ctrY" for="ch" forName="textparent_2" refType="ctrY" refFor="ch" refForName="picture_2"/>
                <dgm:constr type="primFontSz" for="des" forName="text_2" val="65"/>
              </dgm:constrLst>
            </dgm:if>
            <dgm:else name="Name7">
              <dgm:constrLst>
                <dgm:constr type="h" for="ch" forName="picture_1" refType="h"/>
                <dgm:constr type="w" for="ch" forName="picture_1" refType="h" refFor="ch" refForName="picture_1" op="equ"/>
                <dgm:constr type="r" for="ch" forName="picture_1" refType="w"/>
                <dgm:constr type="t" for="ch" forName="picture_1"/>
                <dgm:constr type="w" for="ch" forName="text_1" refType="w" refFor="ch" refForName="picture_1" fact="0.64"/>
                <dgm:constr type="h" for="ch" forName="text_1" refType="h" refFor="ch" refForName="picture_1" fact="0.33"/>
                <dgm:constr type="l" for="ch" forName="text_1" refType="l" refFor="ch" refForName="picture_1"/>
                <dgm:constr type="lOff" for="ch" forName="text_1" refType="w" refFor="ch" refForName="picture_1" fact="0.18"/>
                <dgm:constr type="t" for="ch" forName="text_1" refType="h" refFor="ch" refForName="picture_1" fact="0.531"/>
                <dgm:constr type="w" for="ch" forName="picture_2" refType="w" refFor="ch" refForName="picture_1" fact="0.5"/>
                <dgm:constr type="h" for="ch" forName="picture_2" refType="h" refFor="ch" refForName="picture_1" fact="0.5"/>
                <dgm:constr type="r" for="ch" forName="picture_2" refType="w"/>
                <dgm:constr type="rOff" for="ch" forName="picture_2" refType="w" refFor="ch" refForName="picture_1" fact="-1.21"/>
                <dgm:constr type="ctrY" for="ch" forName="picture_2" refType="h" refFor="ch" refForName="picture_1" fact="0.5"/>
                <dgm:constr type="r" for="ch" forName="line_2" refType="ctrX" refFor="ch" refForName="picture_1"/>
                <dgm:constr type="h" for="ch" forName="line_2"/>
                <dgm:constr type="l" for="ch" forName="line_2" refType="ctrX" refFor="ch" refForName="picture_2"/>
                <dgm:constr type="ctrY" for="ch" forName="line_2" refType="ctrY" refFor="ch" refForName="picture_2"/>
                <dgm:constr type="l" for="ch" forName="textparent_2"/>
                <dgm:constr type="h" for="ch" forName="textparent_2" refType="h" refFor="ch" refForName="picture_2"/>
                <dgm:constr type="r" for="ch" forName="textparent_2" refType="l" refFor="ch" refForName="picture_2"/>
                <dgm:constr type="ctrY" for="ch" forName="textparent_2" refType="ctrY" refFor="ch" refForName="picture_2"/>
                <dgm:constr type="primFontSz" for="des" forName="text_2" val="65"/>
              </dgm:constrLst>
            </dgm:else>
          </dgm:choose>
        </dgm:if>
        <dgm:if name="Name8" axis="ch" ptType="node" func="cnt" op="lte" val="3">
          <dgm:choose name="Name9">
            <dgm:if name="Name10" func="var" arg="dir" op="equ" val="norm">
              <dgm:constrLst>
                <dgm:constr type="h" for="ch" forName="picture_1" refType="h"/>
                <dgm:constr type="w" for="ch" forName="picture_1" refType="h" refFor="ch" refForName="picture_1" op="equ"/>
                <dgm:constr type="l" for="ch" forName="picture_1"/>
                <dgm:constr type="t" for="ch" forName="picture_1"/>
                <dgm:constr type="w" for="ch" forName="text_1" refType="w" refFor="ch" refForName="picture_1" fact="0.64"/>
                <dgm:constr type="h" for="ch" forName="text_1" refType="h" refFor="ch" refForName="picture_1" fact="0.33"/>
                <dgm:constr type="l" for="ch" forName="text_1" refType="l" refFor="ch" refForName="picture_1"/>
                <dgm:constr type="lOff" for="ch" forName="text_1" refType="w" refFor="ch" refForName="picture_1" fact="0.18"/>
                <dgm:constr type="t" for="ch" forName="text_1" refType="h" refFor="ch" refForName="picture_1" fact="0.531"/>
                <dgm:constr type="w" for="ch" forName="picture_2" refType="w" refFor="ch" refForName="picture_1" fact="0.375"/>
                <dgm:constr type="h" for="ch" forName="picture_2" refType="h" refFor="ch" refForName="picture_1" fact="0.375"/>
                <dgm:constr type="l" for="ch" forName="picture_2" refType="w" refFor="ch" refForName="picture_1" fact="1.21"/>
                <dgm:constr type="ctrY" for="ch" forName="picture_2" refType="h" refFor="ch" refForName="picture_1" fact="0.1875"/>
                <dgm:constr type="l" for="ch" forName="line_2" refType="ctrX" refFor="ch" refForName="picture_1"/>
                <dgm:constr type="h" for="ch" forName="line_2"/>
                <dgm:constr type="r" for="ch" forName="line_2" refType="ctrX" refFor="ch" refForName="picture_2"/>
                <dgm:constr type="ctrY" for="ch" forName="line_2" refType="ctrY" refFor="ch" refForName="picture_2"/>
                <dgm:constr type="r" for="ch" forName="textparent_2" refType="w"/>
                <dgm:constr type="h" for="ch" forName="textparent_2" refType="h" refFor="ch" refForName="picture_2"/>
                <dgm:constr type="l" for="ch" forName="textparent_2" refType="r" refFor="ch" refForName="picture_2"/>
                <dgm:constr type="ctrY" for="ch" forName="textparent_2" refType="ctrY" refFor="ch" refForName="picture_2"/>
                <dgm:constr type="primFontSz" for="des" forName="text_2" val="65"/>
                <dgm:constr type="w" for="ch" forName="picture_3" refType="w" refFor="ch" refForName="picture_1" fact="0.375"/>
                <dgm:constr type="h" for="ch" forName="picture_3" refType="h" refFor="ch" refForName="picture_1" fact="0.375"/>
                <dgm:constr type="l" for="ch" forName="picture_3" refType="w" refFor="ch" refForName="picture_1" fact="1.21"/>
                <dgm:constr type="ctrY" for="ch" forName="picture_3" refType="h" refFor="ch" refForName="picture_1" fact="0.8125"/>
                <dgm:constr type="l" for="ch" forName="line_3" refType="ctrX" refFor="ch" refForName="picture_1"/>
                <dgm:constr type="h" for="ch" forName="line_3"/>
                <dgm:constr type="r" for="ch" forName="line_3" refType="ctrX" refFor="ch" refForName="picture_3"/>
                <dgm:constr type="ctrY" for="ch" forName="line_3" refType="ctrY" refFor="ch" refForName="picture_3"/>
                <dgm:constr type="r" for="ch" forName="textparent_3" refType="w"/>
                <dgm:constr type="h" for="ch" forName="textparent_3" refType="h" refFor="ch" refForName="picture_3"/>
                <dgm:constr type="l" for="ch" forName="textparent_3" refType="r" refFor="ch" refForName="picture_3"/>
                <dgm:constr type="ctrY" for="ch" forName="textparent_3" refType="ctrY" refFor="ch" refForName="picture_3"/>
                <dgm:constr type="primFontSz" for="des" forName="text_3" refType="primFontSz" refFor="des" refForName="text_2" op="equ"/>
              </dgm:constrLst>
            </dgm:if>
            <dgm:else name="Name11">
              <dgm:constrLst>
                <dgm:constr type="h" for="ch" forName="picture_1" refType="h"/>
                <dgm:constr type="w" for="ch" forName="picture_1" refType="h" refFor="ch" refForName="picture_1" op="equ"/>
                <dgm:constr type="r" for="ch" forName="picture_1" refType="w"/>
                <dgm:constr type="t" for="ch" forName="picture_1"/>
                <dgm:constr type="w" for="ch" forName="text_1" refType="w" refFor="ch" refForName="picture_1" fact="0.64"/>
                <dgm:constr type="h" for="ch" forName="text_1" refType="h" refFor="ch" refForName="picture_1" fact="0.33"/>
                <dgm:constr type="l" for="ch" forName="text_1" refType="l" refFor="ch" refForName="picture_1"/>
                <dgm:constr type="lOff" for="ch" forName="text_1" refType="w" refFor="ch" refForName="picture_1" fact="0.18"/>
                <dgm:constr type="t" for="ch" forName="text_1" refType="h" refFor="ch" refForName="picture_1" fact="0.531"/>
                <dgm:constr type="w" for="ch" forName="picture_2" refType="w" refFor="ch" refForName="picture_1" fact="0.375"/>
                <dgm:constr type="h" for="ch" forName="picture_2" refType="h" refFor="ch" refForName="picture_1" fact="0.375"/>
                <dgm:constr type="r" for="ch" forName="picture_2" refType="w"/>
                <dgm:constr type="rOff" for="ch" forName="picture_2" refType="w" refFor="ch" refForName="picture_1" fact="-1.21"/>
                <dgm:constr type="ctrY" for="ch" forName="picture_2" refType="h" refFor="ch" refForName="picture_1" fact="0.1875"/>
                <dgm:constr type="r" for="ch" forName="line_2" refType="ctrX" refFor="ch" refForName="picture_1"/>
                <dgm:constr type="h" for="ch" forName="line_2"/>
                <dgm:constr type="l" for="ch" forName="line_2" refType="ctrX" refFor="ch" refForName="picture_2"/>
                <dgm:constr type="ctrY" for="ch" forName="line_2" refType="ctrY" refFor="ch" refForName="picture_2"/>
                <dgm:constr type="l" for="ch" forName="textparent_2"/>
                <dgm:constr type="h" for="ch" forName="textparent_2" refType="h" refFor="ch" refForName="picture_2"/>
                <dgm:constr type="r" for="ch" forName="textparent_2" refType="l" refFor="ch" refForName="picture_2"/>
                <dgm:constr type="ctrY" for="ch" forName="textparent_2" refType="ctrY" refFor="ch" refForName="picture_2"/>
                <dgm:constr type="primFontSz" for="des" forName="text_2" val="65"/>
                <dgm:constr type="w" for="ch" forName="picture_3" refType="w" refFor="ch" refForName="picture_1" fact="0.375"/>
                <dgm:constr type="h" for="ch" forName="picture_3" refType="h" refFor="ch" refForName="picture_1" fact="0.375"/>
                <dgm:constr type="r" for="ch" forName="picture_3" refType="w"/>
                <dgm:constr type="rOff" for="ch" forName="picture_3" refType="w" refFor="ch" refForName="picture_1" fact="-1.21"/>
                <dgm:constr type="ctrY" for="ch" forName="picture_3" refType="h" refFor="ch" refForName="picture_1" fact="0.8125"/>
                <dgm:constr type="r" for="ch" forName="line_3" refType="ctrX" refFor="ch" refForName="picture_1"/>
                <dgm:constr type="h" for="ch" forName="line_3"/>
                <dgm:constr type="l" for="ch" forName="line_3" refType="ctrX" refFor="ch" refForName="picture_3"/>
                <dgm:constr type="ctrY" for="ch" forName="line_3" refType="ctrY" refFor="ch" refForName="picture_3"/>
                <dgm:constr type="l" for="ch" forName="textparent_3"/>
                <dgm:constr type="h" for="ch" forName="textparent_3" refType="h" refFor="ch" refForName="picture_3"/>
                <dgm:constr type="r" for="ch" forName="textparent_3" refType="l" refFor="ch" refForName="picture_3"/>
                <dgm:constr type="ctrY" for="ch" forName="textparent_3" refType="ctrY" refFor="ch" refForName="picture_3"/>
                <dgm:constr type="primFontSz" for="des" forName="text_3" refType="primFontSz" refFor="des" refForName="text_2" op="equ"/>
              </dgm:constrLst>
            </dgm:else>
          </dgm:choose>
        </dgm:if>
        <dgm:if name="Name12" axis="ch" ptType="node" func="cnt" op="lte" val="4">
          <dgm:choose name="Name13">
            <dgm:if name="Name14" func="var" arg="dir" op="equ" val="norm">
              <dgm:constrLst>
                <dgm:constr type="h" for="ch" forName="picture_1" refType="h"/>
                <dgm:constr type="w" for="ch" forName="picture_1" refType="h" refFor="ch" refForName="picture_1" op="equ"/>
                <dgm:constr type="l" for="ch" forName="picture_1"/>
                <dgm:constr type="t" for="ch" forName="picture_1"/>
                <dgm:constr type="w" for="ch" forName="text_1" refType="w" refFor="ch" refForName="picture_1" fact="0.64"/>
                <dgm:constr type="h" for="ch" forName="text_1" refType="h" refFor="ch" refForName="picture_1" fact="0.33"/>
                <dgm:constr type="l" for="ch" forName="text_1" refType="l" refFor="ch" refForName="picture_1"/>
                <dgm:constr type="lOff" for="ch" forName="text_1" refType="w" refFor="ch" refForName="picture_1" fact="0.18"/>
                <dgm:constr type="t" for="ch" forName="text_1" refType="h" refFor="ch" refForName="picture_1" fact="0.531"/>
                <dgm:constr type="w" for="ch" forName="picture_2" refType="w" refFor="ch" refForName="picture_1" fact="0.3"/>
                <dgm:constr type="h" for="ch" forName="picture_2" refType="h" refFor="ch" refForName="picture_1" fact="0.3"/>
                <dgm:constr type="l" for="ch" forName="picture_2" refType="w" refFor="ch" refForName="picture_1" fact="1.354"/>
                <dgm:constr type="ctrY" for="ch" forName="picture_2" refType="h" refFor="ch" refForName="picture_1" fact="0.15"/>
                <dgm:constr type="l" for="ch" forName="line_2" refType="ctrX" refFor="ch" refForName="picture_1"/>
                <dgm:constr type="h" for="ch" forName="line_2"/>
                <dgm:constr type="r" for="ch" forName="line_2" refType="ctrX" refFor="ch" refForName="picture_2"/>
                <dgm:constr type="ctrY" for="ch" forName="line_2" refType="ctrY" refFor="ch" refForName="picture_2"/>
                <dgm:constr type="r" for="ch" forName="textparent_2" refType="w"/>
                <dgm:constr type="h" for="ch" forName="textparent_2" refType="h" refFor="ch" refForName="picture_2"/>
                <dgm:constr type="l" for="ch" forName="textparent_2" refType="r" refFor="ch" refForName="picture_2"/>
                <dgm:constr type="ctrY" for="ch" forName="textparent_2" refType="ctrY" refFor="ch" refForName="picture_2"/>
                <dgm:constr type="primFontSz" for="des" forName="text_2" val="65"/>
                <dgm:constr type="w" for="ch" forName="picture_3" refType="w" refFor="ch" refForName="picture_1" fact="0.3"/>
                <dgm:constr type="h" for="ch" forName="picture_3" refType="h" refFor="ch" refForName="picture_1" fact="0.3"/>
                <dgm:constr type="l" for="ch" forName="picture_3" refType="w" refFor="ch" refForName="picture_1" fact="1.21"/>
                <dgm:constr type="ctrY" for="ch" forName="picture_3" refType="h" refFor="ch" refForName="picture_1" fact="0.5"/>
                <dgm:constr type="l" for="ch" forName="line_3" refType="ctrX" refFor="ch" refForName="picture_1"/>
                <dgm:constr type="h" for="ch" forName="line_3"/>
                <dgm:constr type="r" for="ch" forName="line_3" refType="ctrX" refFor="ch" refForName="picture_3"/>
                <dgm:constr type="ctrY" for="ch" forName="line_3" refType="ctrY" refFor="ch" refForName="picture_3"/>
                <dgm:constr type="r" for="ch" forName="textparent_3" refType="w"/>
                <dgm:constr type="h" for="ch" forName="textparent_3" refType="h" refFor="ch" refForName="picture_3"/>
                <dgm:constr type="l" for="ch" forName="textparent_3" refType="r" refFor="ch" refForName="picture_3"/>
                <dgm:constr type="ctrY" for="ch" forName="textparent_3" refType="ctrY" refFor="ch" refForName="picture_3"/>
                <dgm:constr type="primFontSz" for="des" forName="text_3" refType="primFontSz" refFor="des" refForName="text_2" op="equ"/>
                <dgm:constr type="w" for="ch" forName="picture_4" refType="w" refFor="ch" refForName="picture_1" fact="0.3"/>
                <dgm:constr type="h" for="ch" forName="picture_4" refType="h" refFor="ch" refForName="picture_1" fact="0.3"/>
                <dgm:constr type="l" for="ch" forName="picture_4" refType="w" refFor="ch" refForName="picture_1" fact="1.354"/>
                <dgm:constr type="ctrY" for="ch" forName="picture_4" refType="h" refFor="ch" refForName="picture_1" fact="0.85"/>
                <dgm:constr type="l" for="ch" forName="line_4" refType="ctrX" refFor="ch" refForName="picture_1"/>
                <dgm:constr type="h" for="ch" forName="line_4"/>
                <dgm:constr type="r" for="ch" forName="line_4" refType="ctrX" refFor="ch" refForName="picture_4"/>
                <dgm:constr type="ctrY" for="ch" forName="line_4" refType="ctrY" refFor="ch" refForName="picture_4"/>
                <dgm:constr type="r" for="ch" forName="textparent_4" refType="w"/>
                <dgm:constr type="h" for="ch" forName="textparent_4" refType="h" refFor="ch" refForName="picture_4"/>
                <dgm:constr type="l" for="ch" forName="textparent_4" refType="r" refFor="ch" refForName="picture_4"/>
                <dgm:constr type="ctrY" for="ch" forName="textparent_4" refType="ctrY" refFor="ch" refForName="picture_4"/>
                <dgm:constr type="primFontSz" for="des" forName="text_4" refType="primFontSz" refFor="des" refForName="text_2" op="equ"/>
              </dgm:constrLst>
            </dgm:if>
            <dgm:else name="Name15">
              <dgm:constrLst>
                <dgm:constr type="h" for="ch" forName="picture_1" refType="h"/>
                <dgm:constr type="w" for="ch" forName="picture_1" refType="h" refFor="ch" refForName="picture_1" op="equ"/>
                <dgm:constr type="r" for="ch" forName="picture_1" refType="w"/>
                <dgm:constr type="t" for="ch" forName="picture_1"/>
                <dgm:constr type="w" for="ch" forName="text_1" refType="w" refFor="ch" refForName="picture_1" fact="0.64"/>
                <dgm:constr type="h" for="ch" forName="text_1" refType="h" refFor="ch" refForName="picture_1" fact="0.33"/>
                <dgm:constr type="l" for="ch" forName="text_1" refType="l" refFor="ch" refForName="picture_1"/>
                <dgm:constr type="lOff" for="ch" forName="text_1" refType="w" refFor="ch" refForName="picture_1" fact="0.18"/>
                <dgm:constr type="t" for="ch" forName="text_1" refType="h" refFor="ch" refForName="picture_1" fact="0.531"/>
                <dgm:constr type="w" for="ch" forName="picture_2" refType="w" refFor="ch" refForName="picture_1" fact="0.3"/>
                <dgm:constr type="h" for="ch" forName="picture_2" refType="h" refFor="ch" refForName="picture_1" fact="0.3"/>
                <dgm:constr type="r" for="ch" forName="picture_2" refType="w"/>
                <dgm:constr type="rOff" for="ch" forName="picture_2" refType="w" refFor="ch" refForName="picture_1" fact="-1.354"/>
                <dgm:constr type="ctrY" for="ch" forName="picture_2" refType="h" refFor="ch" refForName="picture_1" fact="0.15"/>
                <dgm:constr type="r" for="ch" forName="line_2" refType="ctrX" refFor="ch" refForName="picture_1"/>
                <dgm:constr type="h" for="ch" forName="line_2"/>
                <dgm:constr type="l" for="ch" forName="line_2" refType="ctrX" refFor="ch" refForName="picture_2"/>
                <dgm:constr type="ctrY" for="ch" forName="line_2" refType="ctrY" refFor="ch" refForName="picture_2"/>
                <dgm:constr type="l" for="ch" forName="textparent_2"/>
                <dgm:constr type="h" for="ch" forName="textparent_2" refType="h" refFor="ch" refForName="picture_2"/>
                <dgm:constr type="r" for="ch" forName="textparent_2" refType="l" refFor="ch" refForName="picture_2"/>
                <dgm:constr type="ctrY" for="ch" forName="textparent_2" refType="ctrY" refFor="ch" refForName="picture_2"/>
                <dgm:constr type="primFontSz" for="des" forName="text_2" val="65"/>
                <dgm:constr type="w" for="ch" forName="picture_3" refType="w" refFor="ch" refForName="picture_1" fact="0.3"/>
                <dgm:constr type="h" for="ch" forName="picture_3" refType="h" refFor="ch" refForName="picture_1" fact="0.3"/>
                <dgm:constr type="r" for="ch" forName="picture_3" refType="w"/>
                <dgm:constr type="rOff" for="ch" forName="picture_3" refType="w" refFor="ch" refForName="picture_1" fact="-1.21"/>
                <dgm:constr type="ctrY" for="ch" forName="picture_3" refType="h" refFor="ch" refForName="picture_1" fact="0.5"/>
                <dgm:constr type="r" for="ch" forName="line_3" refType="ctrX" refFor="ch" refForName="picture_1"/>
                <dgm:constr type="h" for="ch" forName="line_3"/>
                <dgm:constr type="l" for="ch" forName="line_3" refType="ctrX" refFor="ch" refForName="picture_3"/>
                <dgm:constr type="ctrY" for="ch" forName="line_3" refType="ctrY" refFor="ch" refForName="picture_3"/>
                <dgm:constr type="l" for="ch" forName="textparent_3"/>
                <dgm:constr type="h" for="ch" forName="textparent_3" refType="h" refFor="ch" refForName="picture_3"/>
                <dgm:constr type="r" for="ch" forName="textparent_3" refType="l" refFor="ch" refForName="picture_3"/>
                <dgm:constr type="ctrY" for="ch" forName="textparent_3" refType="ctrY" refFor="ch" refForName="picture_3"/>
                <dgm:constr type="primFontSz" for="des" forName="text_3" refType="primFontSz" refFor="des" refForName="text_2" op="equ"/>
                <dgm:constr type="w" for="ch" forName="picture_4" refType="w" refFor="ch" refForName="picture_1" fact="0.3"/>
                <dgm:constr type="h" for="ch" forName="picture_4" refType="h" refFor="ch" refForName="picture_1" fact="0.3"/>
                <dgm:constr type="r" for="ch" forName="picture_4" refType="w"/>
                <dgm:constr type="rOff" for="ch" forName="picture_4" refType="w" refFor="ch" refForName="picture_1" fact="-1.354"/>
                <dgm:constr type="ctrY" for="ch" forName="picture_4" refType="h" refFor="ch" refForName="picture_1" fact="0.85"/>
                <dgm:constr type="r" for="ch" forName="line_4" refType="ctrX" refFor="ch" refForName="picture_1"/>
                <dgm:constr type="h" for="ch" forName="line_4"/>
                <dgm:constr type="l" for="ch" forName="line_4" refType="ctrX" refFor="ch" refForName="picture_4"/>
                <dgm:constr type="ctrY" for="ch" forName="line_4" refType="ctrY" refFor="ch" refForName="picture_4"/>
                <dgm:constr type="l" for="ch" forName="textparent_4"/>
                <dgm:constr type="h" for="ch" forName="textparent_4" refType="h" refFor="ch" refForName="picture_4"/>
                <dgm:constr type="r" for="ch" forName="textparent_4" refType="l" refFor="ch" refForName="picture_4"/>
                <dgm:constr type="ctrY" for="ch" forName="textparent_4" refType="ctrY" refFor="ch" refForName="picture_4"/>
                <dgm:constr type="primFontSz" for="des" forName="text_4" refType="primFontSz" refFor="des" refForName="text_2" op="equ"/>
              </dgm:constrLst>
            </dgm:else>
          </dgm:choose>
        </dgm:if>
        <dgm:if name="Name16" axis="ch" ptType="node" func="cnt" op="lte" val="5">
          <dgm:choose name="Name17">
            <dgm:if name="Name18" func="var" arg="dir" op="equ" val="norm">
              <dgm:constrLst>
                <dgm:constr type="h" for="ch" forName="picture_1" refType="h"/>
                <dgm:constr type="w" for="ch" forName="picture_1" refType="h" refFor="ch" refForName="picture_1" op="equ"/>
                <dgm:constr type="l" for="ch" forName="picture_1"/>
                <dgm:constr type="t" for="ch" forName="picture_1"/>
                <dgm:constr type="w" for="ch" forName="text_1" refType="w" refFor="ch" refForName="picture_1" fact="0.64"/>
                <dgm:constr type="h" for="ch" forName="text_1" refType="h" refFor="ch" refForName="picture_1" fact="0.33"/>
                <dgm:constr type="l" for="ch" forName="text_1" refType="l" refFor="ch" refForName="picture_1"/>
                <dgm:constr type="lOff" for="ch" forName="text_1" refType="w" refFor="ch" refForName="picture_1" fact="0.18"/>
                <dgm:constr type="t" for="ch" forName="text_1" refType="h" refFor="ch" refForName="picture_1" fact="0.531"/>
                <dgm:constr type="w" for="ch" forName="picture_2" refType="w" refFor="ch" refForName="picture_1" fact="0.22"/>
                <dgm:constr type="h" for="ch" forName="picture_2" refType="h" refFor="ch" refForName="picture_1" fact="0.22"/>
                <dgm:constr type="l" for="ch" forName="picture_2" refType="w" refFor="ch" refForName="picture_1" fact="1.375"/>
                <dgm:constr type="ctrY" for="ch" forName="picture_2" refType="h" refFor="ch" refForName="picture_1" fact="0.11"/>
                <dgm:constr type="l" for="ch" forName="line_2" refType="ctrX" refFor="ch" refForName="picture_1"/>
                <dgm:constr type="h" for="ch" forName="line_2"/>
                <dgm:constr type="r" for="ch" forName="line_2" refType="ctrX" refFor="ch" refForName="picture_2"/>
                <dgm:constr type="ctrY" for="ch" forName="line_2" refType="ctrY" refFor="ch" refForName="picture_2"/>
                <dgm:constr type="r" for="ch" forName="textparent_2" refType="w"/>
                <dgm:constr type="h" for="ch" forName="textparent_2" refType="h" refFor="ch" refForName="picture_2"/>
                <dgm:constr type="l" for="ch" forName="textparent_2" refType="r" refFor="ch" refForName="picture_2"/>
                <dgm:constr type="ctrY" for="ch" forName="textparent_2" refType="ctrY" refFor="ch" refForName="picture_2"/>
                <dgm:constr type="primFontSz" for="des" forName="text_2" val="65"/>
                <dgm:constr type="w" for="ch" forName="picture_3" refType="w" refFor="ch" refForName="picture_1" fact="0.22"/>
                <dgm:constr type="h" for="ch" forName="picture_3" refType="h" refFor="ch" refForName="picture_1" fact="0.22"/>
                <dgm:constr type="l" for="ch" forName="picture_3" refType="w" refFor="ch" refForName="picture_1" fact="1.21"/>
                <dgm:constr type="ctrY" for="ch" forName="picture_3" refType="h" refFor="ch" refForName="picture_1" fact="0.353"/>
                <dgm:constr type="l" for="ch" forName="line_3" refType="ctrX" refFor="ch" refForName="picture_1"/>
                <dgm:constr type="h" for="ch" forName="line_3"/>
                <dgm:constr type="r" for="ch" forName="line_3" refType="ctrX" refFor="ch" refForName="picture_3"/>
                <dgm:constr type="ctrY" for="ch" forName="line_3" refType="ctrY" refFor="ch" refForName="picture_3"/>
                <dgm:constr type="r" for="ch" forName="textparent_3" refType="w"/>
                <dgm:constr type="h" for="ch" forName="textparent_3" refType="h" refFor="ch" refForName="picture_3"/>
                <dgm:constr type="l" for="ch" forName="textparent_3" refType="r" refFor="ch" refForName="picture_3"/>
                <dgm:constr type="ctrY" for="ch" forName="textparent_3" refType="ctrY" refFor="ch" refForName="picture_3"/>
                <dgm:constr type="primFontSz" for="des" forName="text_3" refType="primFontSz" refFor="des" refForName="text_2" op="equ"/>
                <dgm:constr type="w" for="ch" forName="picture_4" refType="w" refFor="ch" refForName="picture_1" fact="0.22"/>
                <dgm:constr type="h" for="ch" forName="picture_4" refType="h" refFor="ch" refForName="picture_1" fact="0.22"/>
                <dgm:constr type="l" for="ch" forName="picture_4" refType="w" refFor="ch" refForName="picture_1" fact="1.21"/>
                <dgm:constr type="ctrY" for="ch" forName="picture_4" refType="h" refFor="ch" refForName="picture_1" fact="0.647"/>
                <dgm:constr type="l" for="ch" forName="line_4" refType="ctrX" refFor="ch" refForName="picture_1"/>
                <dgm:constr type="h" for="ch" forName="line_4"/>
                <dgm:constr type="r" for="ch" forName="line_4" refType="ctrX" refFor="ch" refForName="picture_4"/>
                <dgm:constr type="ctrY" for="ch" forName="line_4" refType="ctrY" refFor="ch" refForName="picture_4"/>
                <dgm:constr type="r" for="ch" forName="textparent_4" refType="w"/>
                <dgm:constr type="h" for="ch" forName="textparent_4" refType="h" refFor="ch" refForName="picture_4"/>
                <dgm:constr type="l" for="ch" forName="textparent_4" refType="r" refFor="ch" refForName="picture_4"/>
                <dgm:constr type="ctrY" for="ch" forName="textparent_4" refType="ctrY" refFor="ch" refForName="picture_4"/>
                <dgm:constr type="primFontSz" for="des" forName="text_4" refType="primFontSz" refFor="des" refForName="text_2" op="equ"/>
                <dgm:constr type="w" for="ch" forName="picture_5" refType="w" refFor="ch" refForName="picture_1" fact="0.22"/>
                <dgm:constr type="h" for="ch" forName="picture_5" refType="h" refFor="ch" refForName="picture_1" fact="0.22"/>
                <dgm:constr type="l" for="ch" forName="picture_5" refType="w" refFor="ch" refForName="picture_1" fact="1.375"/>
                <dgm:constr type="ctrY" for="ch" forName="picture_5" refType="h" refFor="ch" refForName="picture_1" fact="0.89"/>
                <dgm:constr type="l" for="ch" forName="line_5" refType="ctrX" refFor="ch" refForName="picture_1"/>
                <dgm:constr type="h" for="ch" forName="line_5"/>
                <dgm:constr type="r" for="ch" forName="line_5" refType="ctrX" refFor="ch" refForName="picture_5"/>
                <dgm:constr type="ctrY" for="ch" forName="line_5" refType="ctrY" refFor="ch" refForName="picture_5"/>
                <dgm:constr type="r" for="ch" forName="textparent_5" refType="w"/>
                <dgm:constr type="h" for="ch" forName="textparent_5" refType="h" refFor="ch" refForName="picture_5"/>
                <dgm:constr type="l" for="ch" forName="textparent_5" refType="r" refFor="ch" refForName="picture_5"/>
                <dgm:constr type="ctrY" for="ch" forName="textparent_5" refType="ctrY" refFor="ch" refForName="picture_5"/>
                <dgm:constr type="primFontSz" for="des" forName="text_5" refType="primFontSz" refFor="des" refForName="text_2" op="equ"/>
              </dgm:constrLst>
            </dgm:if>
            <dgm:else name="Name19">
              <dgm:constrLst>
                <dgm:constr type="h" for="ch" forName="picture_1" refType="h"/>
                <dgm:constr type="w" for="ch" forName="picture_1" refType="h" refFor="ch" refForName="picture_1" op="equ"/>
                <dgm:constr type="r" for="ch" forName="picture_1" refType="w"/>
                <dgm:constr type="t" for="ch" forName="picture_1"/>
                <dgm:constr type="w" for="ch" forName="text_1" refType="w" refFor="ch" refForName="picture_1" fact="0.64"/>
                <dgm:constr type="h" for="ch" forName="text_1" refType="h" refFor="ch" refForName="picture_1" fact="0.33"/>
                <dgm:constr type="l" for="ch" forName="text_1" refType="l" refFor="ch" refForName="picture_1"/>
                <dgm:constr type="lOff" for="ch" forName="text_1" refType="w" refFor="ch" refForName="picture_1" fact="0.18"/>
                <dgm:constr type="t" for="ch" forName="text_1" refType="h" refFor="ch" refForName="picture_1" fact="0.531"/>
                <dgm:constr type="w" for="ch" forName="picture_2" refType="w" refFor="ch" refForName="picture_1" fact="0.22"/>
                <dgm:constr type="h" for="ch" forName="picture_2" refType="h" refFor="ch" refForName="picture_1" fact="0.22"/>
                <dgm:constr type="r" for="ch" forName="picture_2" refType="w"/>
                <dgm:constr type="rOff" for="ch" forName="picture_2" refType="w" refFor="ch" refForName="picture_1" fact="-1.375"/>
                <dgm:constr type="ctrY" for="ch" forName="picture_2" refType="h" refFor="ch" refForName="picture_1" fact="0.11"/>
                <dgm:constr type="r" for="ch" forName="line_2" refType="ctrX" refFor="ch" refForName="picture_1"/>
                <dgm:constr type="h" for="ch" forName="line_2"/>
                <dgm:constr type="l" for="ch" forName="line_2" refType="ctrX" refFor="ch" refForName="picture_2"/>
                <dgm:constr type="ctrY" for="ch" forName="line_2" refType="ctrY" refFor="ch" refForName="picture_2"/>
                <dgm:constr type="l" for="ch" forName="textparent_2"/>
                <dgm:constr type="h" for="ch" forName="textparent_2" refType="h" refFor="ch" refForName="picture_2"/>
                <dgm:constr type="r" for="ch" forName="textparent_2" refType="l" refFor="ch" refForName="picture_2"/>
                <dgm:constr type="ctrY" for="ch" forName="textparent_2" refType="ctrY" refFor="ch" refForName="picture_2"/>
                <dgm:constr type="primFontSz" for="des" forName="text_2" val="65"/>
                <dgm:constr type="w" for="ch" forName="picture_3" refType="w" refFor="ch" refForName="picture_1" fact="0.22"/>
                <dgm:constr type="h" for="ch" forName="picture_3" refType="h" refFor="ch" refForName="picture_1" fact="0.22"/>
                <dgm:constr type="r" for="ch" forName="picture_3" refType="w"/>
                <dgm:constr type="rOff" for="ch" forName="picture_3" refType="w" refFor="ch" refForName="picture_1" fact="-1.21"/>
                <dgm:constr type="ctrY" for="ch" forName="picture_3" refType="h" refFor="ch" refForName="picture_1" fact="0.353"/>
                <dgm:constr type="r" for="ch" forName="line_3" refType="ctrX" refFor="ch" refForName="picture_1"/>
                <dgm:constr type="h" for="ch" forName="line_3"/>
                <dgm:constr type="l" for="ch" forName="line_3" refType="ctrX" refFor="ch" refForName="picture_3"/>
                <dgm:constr type="ctrY" for="ch" forName="line_3" refType="ctrY" refFor="ch" refForName="picture_3"/>
                <dgm:constr type="l" for="ch" forName="textparent_3"/>
                <dgm:constr type="h" for="ch" forName="textparent_3" refType="h" refFor="ch" refForName="picture_3"/>
                <dgm:constr type="r" for="ch" forName="textparent_3" refType="l" refFor="ch" refForName="picture_3"/>
                <dgm:constr type="ctrY" for="ch" forName="textparent_3" refType="ctrY" refFor="ch" refForName="picture_3"/>
                <dgm:constr type="primFontSz" for="des" forName="text_3" refType="primFontSz" refFor="des" refForName="text_2" op="equ"/>
                <dgm:constr type="w" for="ch" forName="picture_4" refType="w" refFor="ch" refForName="picture_1" fact="0.22"/>
                <dgm:constr type="h" for="ch" forName="picture_4" refType="h" refFor="ch" refForName="picture_1" fact="0.22"/>
                <dgm:constr type="r" for="ch" forName="picture_4" refType="w"/>
                <dgm:constr type="rOff" for="ch" forName="picture_4" refType="w" refFor="ch" refForName="picture_1" fact="-1.21"/>
                <dgm:constr type="ctrY" for="ch" forName="picture_4" refType="h" refFor="ch" refForName="picture_1" fact="0.647"/>
                <dgm:constr type="r" for="ch" forName="line_4" refType="ctrX" refFor="ch" refForName="picture_1"/>
                <dgm:constr type="h" for="ch" forName="line_4"/>
                <dgm:constr type="l" for="ch" forName="line_4" refType="ctrX" refFor="ch" refForName="picture_4"/>
                <dgm:constr type="ctrY" for="ch" forName="line_4" refType="ctrY" refFor="ch" refForName="picture_4"/>
                <dgm:constr type="l" for="ch" forName="textparent_4"/>
                <dgm:constr type="h" for="ch" forName="textparent_4" refType="h" refFor="ch" refForName="picture_4"/>
                <dgm:constr type="r" for="ch" forName="textparent_4" refType="l" refFor="ch" refForName="picture_4"/>
                <dgm:constr type="ctrY" for="ch" forName="textparent_4" refType="ctrY" refFor="ch" refForName="picture_4"/>
                <dgm:constr type="primFontSz" for="des" forName="text_4" refType="primFontSz" refFor="des" refForName="text_2" op="equ"/>
                <dgm:constr type="w" for="ch" forName="picture_5" refType="w" refFor="ch" refForName="picture_1" fact="0.22"/>
                <dgm:constr type="h" for="ch" forName="picture_5" refType="h" refFor="ch" refForName="picture_1" fact="0.22"/>
                <dgm:constr type="r" for="ch" forName="picture_5" refType="w"/>
                <dgm:constr type="rOff" for="ch" forName="picture_5" refType="w" refFor="ch" refForName="picture_1" fact="-1.375"/>
                <dgm:constr type="ctrY" for="ch" forName="picture_5" refType="h" refFor="ch" refForName="picture_1" fact="0.89"/>
                <dgm:constr type="r" for="ch" forName="line_5" refType="ctrX" refFor="ch" refForName="picture_1"/>
                <dgm:constr type="h" for="ch" forName="line_5"/>
                <dgm:constr type="l" for="ch" forName="line_5" refType="ctrX" refFor="ch" refForName="picture_5"/>
                <dgm:constr type="ctrY" for="ch" forName="line_5" refType="ctrY" refFor="ch" refForName="picture_5"/>
                <dgm:constr type="l" for="ch" forName="textparent_5"/>
                <dgm:constr type="h" for="ch" forName="textparent_5" refType="h" refFor="ch" refForName="picture_5"/>
                <dgm:constr type="r" for="ch" forName="textparent_5" refType="l" refFor="ch" refForName="picture_5"/>
                <dgm:constr type="ctrY" for="ch" forName="textparent_5" refType="ctrY" refFor="ch" refForName="picture_5"/>
                <dgm:constr type="primFontSz" for="des" forName="text_5" refType="primFontSz" refFor="des" refForName="text_2" op="equ"/>
              </dgm:constrLst>
            </dgm:else>
          </dgm:choose>
        </dgm:if>
        <dgm:if name="Name20" axis="ch" ptType="node" func="cnt" op="lte" val="6">
          <dgm:choose name="Name21">
            <dgm:if name="Name22" func="var" arg="dir" op="equ" val="norm">
              <dgm:constrLst>
                <dgm:constr type="h" for="ch" forName="picture_1" refType="h"/>
                <dgm:constr type="w" for="ch" forName="picture_1" refType="h" refFor="ch" refForName="picture_1" op="equ"/>
                <dgm:constr type="l" for="ch" forName="picture_1"/>
                <dgm:constr type="t" for="ch" forName="picture_1"/>
                <dgm:constr type="w" for="ch" forName="text_1" refType="w" refFor="ch" refForName="picture_1" fact="0.64"/>
                <dgm:constr type="h" for="ch" forName="text_1" refType="h" refFor="ch" refForName="picture_1" fact="0.33"/>
                <dgm:constr type="l" for="ch" forName="text_1" refType="l" refFor="ch" refForName="picture_1"/>
                <dgm:constr type="lOff" for="ch" forName="text_1" refType="w" refFor="ch" refForName="picture_1" fact="0.18"/>
                <dgm:constr type="t" for="ch" forName="text_1" refType="h" refFor="ch" refForName="picture_1" fact="0.531"/>
                <dgm:constr type="w" for="ch" forName="picture_2" refType="w" refFor="ch" refForName="picture_1" fact="0.18"/>
                <dgm:constr type="h" for="ch" forName="picture_2" refType="h" refFor="ch" refForName="picture_1" fact="0.18"/>
                <dgm:constr type="l" for="ch" forName="picture_2" refType="w" refFor="ch" refForName="picture_1" fact="1.4238"/>
                <dgm:constr type="ctrY" for="ch" forName="picture_2" refType="h" refFor="ch" refForName="picture_1" fact="0.09"/>
                <dgm:constr type="l" for="ch" forName="line_2" refType="ctrX" refFor="ch" refForName="picture_1"/>
                <dgm:constr type="h" for="ch" forName="line_2"/>
                <dgm:constr type="r" for="ch" forName="line_2" refType="ctrX" refFor="ch" refForName="picture_2"/>
                <dgm:constr type="ctrY" for="ch" forName="line_2" refType="ctrY" refFor="ch" refForName="picture_2"/>
                <dgm:constr type="r" for="ch" forName="textparent_2" refType="w"/>
                <dgm:constr type="h" for="ch" forName="textparent_2" refType="h" refFor="ch" refForName="picture_2"/>
                <dgm:constr type="l" for="ch" forName="textparent_2" refType="r" refFor="ch" refForName="picture_2"/>
                <dgm:constr type="ctrY" for="ch" forName="textparent_2" refType="ctrY" refFor="ch" refForName="picture_2"/>
                <dgm:constr type="primFontSz" for="des" forName="text_2" val="65"/>
                <dgm:constr type="w" for="ch" forName="picture_3" refType="w" refFor="ch" refForName="picture_1" fact="0.18"/>
                <dgm:constr type="h" for="ch" forName="picture_3" refType="h" refFor="ch" refForName="picture_1" fact="0.18"/>
                <dgm:constr type="l" for="ch" forName="picture_3" refType="w" refFor="ch" refForName="picture_1" fact="1.2667"/>
                <dgm:constr type="ctrY" for="ch" forName="picture_3" refType="h" refFor="ch" refForName="picture_1" fact="0.261"/>
                <dgm:constr type="l" for="ch" forName="line_3" refType="ctrX" refFor="ch" refForName="picture_1"/>
                <dgm:constr type="h" for="ch" forName="line_3"/>
                <dgm:constr type="r" for="ch" forName="line_3" refType="ctrX" refFor="ch" refForName="picture_3"/>
                <dgm:constr type="ctrY" for="ch" forName="line_3" refType="ctrY" refFor="ch" refForName="picture_3"/>
                <dgm:constr type="r" for="ch" forName="textparent_3" refType="w"/>
                <dgm:constr type="h" for="ch" forName="textparent_3" refType="h" refFor="ch" refForName="picture_3"/>
                <dgm:constr type="l" for="ch" forName="textparent_3" refType="r" refFor="ch" refForName="picture_3"/>
                <dgm:constr type="ctrY" for="ch" forName="textparent_3" refType="ctrY" refFor="ch" refForName="picture_3"/>
                <dgm:constr type="primFontSz" for="des" forName="text_3" refType="primFontSz" refFor="des" refForName="text_2" op="equ"/>
                <dgm:constr type="w" for="ch" forName="picture_4" refType="w" refFor="ch" refForName="picture_1" fact="0.18"/>
                <dgm:constr type="h" for="ch" forName="picture_4" refType="h" refFor="ch" refForName="picture_1" fact="0.18"/>
                <dgm:constr type="l" for="ch" forName="picture_4" refType="w" refFor="ch" refForName="picture_1" fact="1.21"/>
                <dgm:constr type="ctrY" for="ch" forName="picture_4" refType="h" refFor="ch" refForName="picture_1" fact="0.5"/>
                <dgm:constr type="l" for="ch" forName="line_4" refType="ctrX" refFor="ch" refForName="picture_1"/>
                <dgm:constr type="h" for="ch" forName="line_4"/>
                <dgm:constr type="r" for="ch" forName="line_4" refType="ctrX" refFor="ch" refForName="picture_4"/>
                <dgm:constr type="ctrY" for="ch" forName="line_4" refType="ctrY" refFor="ch" refForName="picture_4"/>
                <dgm:constr type="r" for="ch" forName="textparent_4" refType="w"/>
                <dgm:constr type="h" for="ch" forName="textparent_4" refType="h" refFor="ch" refForName="picture_4"/>
                <dgm:constr type="l" for="ch" forName="textparent_4" refType="r" refFor="ch" refForName="picture_4"/>
                <dgm:constr type="ctrY" for="ch" forName="textparent_4" refType="ctrY" refFor="ch" refForName="picture_4"/>
                <dgm:constr type="primFontSz" for="des" forName="text_4" refType="primFontSz" refFor="des" refForName="text_2" op="equ"/>
                <dgm:constr type="w" for="ch" forName="picture_5" refType="w" refFor="ch" refForName="picture_1" fact="0.18"/>
                <dgm:constr type="h" for="ch" forName="picture_5" refType="h" refFor="ch" refForName="picture_1" fact="0.18"/>
                <dgm:constr type="l" for="ch" forName="picture_5" refType="w" refFor="ch" refForName="picture_1" fact="1.2667"/>
                <dgm:constr type="ctrY" for="ch" forName="picture_5" refType="h" refFor="ch" refForName="picture_1" fact="0.739"/>
                <dgm:constr type="l" for="ch" forName="line_5" refType="ctrX" refFor="ch" refForName="picture_1"/>
                <dgm:constr type="h" for="ch" forName="line_5"/>
                <dgm:constr type="r" for="ch" forName="line_5" refType="ctrX" refFor="ch" refForName="picture_5"/>
                <dgm:constr type="ctrY" for="ch" forName="line_5" refType="ctrY" refFor="ch" refForName="picture_5"/>
                <dgm:constr type="r" for="ch" forName="textparent_5" refType="w"/>
                <dgm:constr type="h" for="ch" forName="textparent_5" refType="h" refFor="ch" refForName="picture_5"/>
                <dgm:constr type="l" for="ch" forName="textparent_5" refType="r" refFor="ch" refForName="picture_5"/>
                <dgm:constr type="ctrY" for="ch" forName="textparent_5" refType="ctrY" refFor="ch" refForName="picture_5"/>
                <dgm:constr type="primFontSz" for="des" forName="text_5" refType="primFontSz" refFor="des" refForName="text_2" op="equ"/>
                <dgm:constr type="w" for="ch" forName="picture_6" refType="w" refFor="ch" refForName="picture_1" fact="0.18"/>
                <dgm:constr type="h" for="ch" forName="picture_6" refType="h" refFor="ch" refForName="picture_1" fact="0.18"/>
                <dgm:constr type="l" for="ch" forName="picture_6" refType="w" refFor="ch" refForName="picture_1" fact="1.4238"/>
                <dgm:constr type="ctrY" for="ch" forName="picture_6" refType="h" refFor="ch" refForName="picture_1" fact="0.91"/>
                <dgm:constr type="l" for="ch" forName="line_6" refType="ctrX" refFor="ch" refForName="picture_1"/>
                <dgm:constr type="h" for="ch" forName="line_6"/>
                <dgm:constr type="r" for="ch" forName="line_6" refType="ctrX" refFor="ch" refForName="picture_6"/>
                <dgm:constr type="ctrY" for="ch" forName="line_6" refType="ctrY" refFor="ch" refForName="picture_6"/>
                <dgm:constr type="r" for="ch" forName="textparent_6" refType="w"/>
                <dgm:constr type="h" for="ch" forName="textparent_6" refType="h" refFor="ch" refForName="picture_6"/>
                <dgm:constr type="l" for="ch" forName="textparent_6" refType="r" refFor="ch" refForName="picture_6"/>
                <dgm:constr type="ctrY" for="ch" forName="textparent_6" refType="ctrY" refFor="ch" refForName="picture_6"/>
                <dgm:constr type="primFontSz" for="des" forName="text_6" refType="primFontSz" refFor="des" refForName="text_2" op="equ"/>
              </dgm:constrLst>
            </dgm:if>
            <dgm:else name="Name23">
              <dgm:constrLst>
                <dgm:constr type="h" for="ch" forName="picture_1" refType="h"/>
                <dgm:constr type="w" for="ch" forName="picture_1" refType="h" refFor="ch" refForName="picture_1" op="equ"/>
                <dgm:constr type="r" for="ch" forName="picture_1" refType="w"/>
                <dgm:constr type="t" for="ch" forName="picture_1"/>
                <dgm:constr type="w" for="ch" forName="text_1" refType="w" refFor="ch" refForName="picture_1" fact="0.64"/>
                <dgm:constr type="h" for="ch" forName="text_1" refType="h" refFor="ch" refForName="picture_1" fact="0.33"/>
                <dgm:constr type="l" for="ch" forName="text_1" refType="l" refFor="ch" refForName="picture_1"/>
                <dgm:constr type="lOff" for="ch" forName="text_1" refType="w" refFor="ch" refForName="picture_1" fact="0.18"/>
                <dgm:constr type="t" for="ch" forName="text_1" refType="h" refFor="ch" refForName="picture_1" fact="0.531"/>
                <dgm:constr type="w" for="ch" forName="picture_2" refType="w" refFor="ch" refForName="picture_1" fact="0.18"/>
                <dgm:constr type="h" for="ch" forName="picture_2" refType="h" refFor="ch" refForName="picture_1" fact="0.18"/>
                <dgm:constr type="r" for="ch" forName="picture_2" refType="w"/>
                <dgm:constr type="rOff" for="ch" forName="picture_2" refType="w" refFor="ch" refForName="picture_1" fact="-1.4238"/>
                <dgm:constr type="ctrY" for="ch" forName="picture_2" refType="h" refFor="ch" refForName="picture_1" fact="0.09"/>
                <dgm:constr type="r" for="ch" forName="line_2" refType="ctrX" refFor="ch" refForName="picture_1"/>
                <dgm:constr type="h" for="ch" forName="line_2"/>
                <dgm:constr type="l" for="ch" forName="line_2" refType="ctrX" refFor="ch" refForName="picture_2"/>
                <dgm:constr type="ctrY" for="ch" forName="line_2" refType="ctrY" refFor="ch" refForName="picture_2"/>
                <dgm:constr type="l" for="ch" forName="textparent_2"/>
                <dgm:constr type="h" for="ch" forName="textparent_2" refType="h" refFor="ch" refForName="picture_2"/>
                <dgm:constr type="r" for="ch" forName="textparent_2" refType="l" refFor="ch" refForName="picture_2"/>
                <dgm:constr type="ctrY" for="ch" forName="textparent_2" refType="ctrY" refFor="ch" refForName="picture_2"/>
                <dgm:constr type="primFontSz" for="des" forName="text_2" val="65"/>
                <dgm:constr type="w" for="ch" forName="picture_3" refType="w" refFor="ch" refForName="picture_1" fact="0.18"/>
                <dgm:constr type="h" for="ch" forName="picture_3" refType="h" refFor="ch" refForName="picture_1" fact="0.18"/>
                <dgm:constr type="r" for="ch" forName="picture_3" refType="w"/>
                <dgm:constr type="rOff" for="ch" forName="picture_3" refType="w" refFor="ch" refForName="picture_1" fact="-1.2667"/>
                <dgm:constr type="ctrY" for="ch" forName="picture_3" refType="h" refFor="ch" refForName="picture_1" fact="0.261"/>
                <dgm:constr type="r" for="ch" forName="line_3" refType="ctrX" refFor="ch" refForName="picture_1"/>
                <dgm:constr type="h" for="ch" forName="line_3"/>
                <dgm:constr type="l" for="ch" forName="line_3" refType="ctrX" refFor="ch" refForName="picture_3"/>
                <dgm:constr type="ctrY" for="ch" forName="line_3" refType="ctrY" refFor="ch" refForName="picture_3"/>
                <dgm:constr type="l" for="ch" forName="textparent_3"/>
                <dgm:constr type="h" for="ch" forName="textparent_3" refType="h" refFor="ch" refForName="picture_3"/>
                <dgm:constr type="r" for="ch" forName="textparent_3" refType="l" refFor="ch" refForName="picture_3"/>
                <dgm:constr type="ctrY" for="ch" forName="textparent_3" refType="ctrY" refFor="ch" refForName="picture_3"/>
                <dgm:constr type="primFontSz" for="des" forName="text_3" refType="primFontSz" refFor="des" refForName="text_2" op="equ"/>
                <dgm:constr type="w" for="ch" forName="picture_4" refType="w" refFor="ch" refForName="picture_1" fact="0.18"/>
                <dgm:constr type="h" for="ch" forName="picture_4" refType="h" refFor="ch" refForName="picture_1" fact="0.18"/>
                <dgm:constr type="r" for="ch" forName="picture_4" refType="w"/>
                <dgm:constr type="rOff" for="ch" forName="picture_4" refType="w" refFor="ch" refForName="picture_1" fact="-1.21"/>
                <dgm:constr type="ctrY" for="ch" forName="picture_4" refType="h" refFor="ch" refForName="picture_1" fact="0.5"/>
                <dgm:constr type="r" for="ch" forName="line_4" refType="ctrX" refFor="ch" refForName="picture_1"/>
                <dgm:constr type="h" for="ch" forName="line_4"/>
                <dgm:constr type="l" for="ch" forName="line_4" refType="ctrX" refFor="ch" refForName="picture_4"/>
                <dgm:constr type="ctrY" for="ch" forName="line_4" refType="ctrY" refFor="ch" refForName="picture_4"/>
                <dgm:constr type="l" for="ch" forName="textparent_4"/>
                <dgm:constr type="h" for="ch" forName="textparent_4" refType="h" refFor="ch" refForName="picture_4"/>
                <dgm:constr type="r" for="ch" forName="textparent_4" refType="l" refFor="ch" refForName="picture_4"/>
                <dgm:constr type="ctrY" for="ch" forName="textparent_4" refType="ctrY" refFor="ch" refForName="picture_4"/>
                <dgm:constr type="primFontSz" for="des" forName="text_4" refType="primFontSz" refFor="des" refForName="text_2" op="equ"/>
                <dgm:constr type="w" for="ch" forName="picture_5" refType="w" refFor="ch" refForName="picture_1" fact="0.18"/>
                <dgm:constr type="h" for="ch" forName="picture_5" refType="h" refFor="ch" refForName="picture_1" fact="0.18"/>
                <dgm:constr type="r" for="ch" forName="picture_5" refType="w"/>
                <dgm:constr type="rOff" for="ch" forName="picture_5" refType="w" refFor="ch" refForName="picture_1" fact="-1.2667"/>
                <dgm:constr type="ctrY" for="ch" forName="picture_5" refType="h" refFor="ch" refForName="picture_1" fact="0.739"/>
                <dgm:constr type="r" for="ch" forName="line_5" refType="ctrX" refFor="ch" refForName="picture_1"/>
                <dgm:constr type="h" for="ch" forName="line_5"/>
                <dgm:constr type="l" for="ch" forName="line_5" refType="ctrX" refFor="ch" refForName="picture_5"/>
                <dgm:constr type="ctrY" for="ch" forName="line_5" refType="ctrY" refFor="ch" refForName="picture_5"/>
                <dgm:constr type="l" for="ch" forName="textparent_5"/>
                <dgm:constr type="h" for="ch" forName="textparent_5" refType="h" refFor="ch" refForName="picture_5"/>
                <dgm:constr type="r" for="ch" forName="textparent_5" refType="l" refFor="ch" refForName="picture_5"/>
                <dgm:constr type="ctrY" for="ch" forName="textparent_5" refType="ctrY" refFor="ch" refForName="picture_5"/>
                <dgm:constr type="primFontSz" for="des" forName="text_5" refType="primFontSz" refFor="des" refForName="text_2" op="equ"/>
                <dgm:constr type="w" for="ch" forName="picture_6" refType="w" refFor="ch" refForName="picture_1" fact="0.18"/>
                <dgm:constr type="h" for="ch" forName="picture_6" refType="h" refFor="ch" refForName="picture_1" fact="0.18"/>
                <dgm:constr type="r" for="ch" forName="picture_6" refType="w"/>
                <dgm:constr type="rOff" for="ch" forName="picture_6" refType="w" refFor="ch" refForName="picture_1" fact="-1.4238"/>
                <dgm:constr type="ctrY" for="ch" forName="picture_6" refType="h" refFor="ch" refForName="picture_1" fact="0.91"/>
                <dgm:constr type="r" for="ch" forName="line_6" refType="ctrX" refFor="ch" refForName="picture_1"/>
                <dgm:constr type="h" for="ch" forName="line_6"/>
                <dgm:constr type="l" for="ch" forName="line_6" refType="ctrX" refFor="ch" refForName="picture_6"/>
                <dgm:constr type="ctrY" for="ch" forName="line_6" refType="ctrY" refFor="ch" refForName="picture_6"/>
                <dgm:constr type="l" for="ch" forName="textparent_6"/>
                <dgm:constr type="h" for="ch" forName="textparent_6" refType="h" refFor="ch" refForName="picture_6"/>
                <dgm:constr type="r" for="ch" forName="textparent_6" refType="l" refFor="ch" refForName="picture_6"/>
                <dgm:constr type="ctrY" for="ch" forName="textparent_6" refType="ctrY" refFor="ch" refForName="picture_6"/>
                <dgm:constr type="primFontSz" for="des" forName="text_6" refType="primFontSz" refFor="des" refForName="text_2" op="equ"/>
              </dgm:constrLst>
            </dgm:else>
          </dgm:choose>
        </dgm:if>
        <dgm:else name="Name24">
          <dgm:choose name="Name25">
            <dgm:if name="Name26" func="var" arg="dir" op="equ" val="norm">
              <dgm:constrLst>
                <dgm:constr type="h" for="ch" forName="picture_1" refType="h"/>
                <dgm:constr type="w" for="ch" forName="picture_1" refType="h" refFor="ch" refForName="picture_1" op="equ"/>
                <dgm:constr type="l" for="ch" forName="picture_1"/>
                <dgm:constr type="t" for="ch" forName="picture_1"/>
                <dgm:constr type="w" for="ch" forName="text_1" refType="w" refFor="ch" refForName="picture_1" fact="0.64"/>
                <dgm:constr type="h" for="ch" forName="text_1" refType="h" refFor="ch" refForName="picture_1" fact="0.33"/>
                <dgm:constr type="l" for="ch" forName="text_1" refType="l" refFor="ch" refForName="picture_1"/>
                <dgm:constr type="lOff" for="ch" forName="text_1" refType="w" refFor="ch" refForName="picture_1" fact="0.18"/>
                <dgm:constr type="t" for="ch" forName="text_1" refType="h" refFor="ch" refForName="picture_1" fact="0.531"/>
                <dgm:constr type="w" for="ch" forName="picture_2" refType="w" refFor="ch" refForName="picture_1" fact="0.15"/>
                <dgm:constr type="h" for="ch" forName="picture_2" refType="h" refFor="ch" refForName="picture_1" fact="0.15"/>
                <dgm:constr type="l" for="ch" forName="picture_2" refType="w" refFor="ch" refForName="picture_1" fact="1.4363"/>
                <dgm:constr type="ctrY" for="ch" forName="picture_2" refType="h" refFor="ch" refForName="picture_1" fact="0.075"/>
                <dgm:constr type="l" for="ch" forName="line_2" refType="ctrX" refFor="ch" refForName="picture_1"/>
                <dgm:constr type="h" for="ch" forName="line_2"/>
                <dgm:constr type="r" for="ch" forName="line_2" refType="ctrX" refFor="ch" refForName="picture_2"/>
                <dgm:constr type="ctrY" for="ch" forName="line_2" refType="ctrY" refFor="ch" refForName="picture_2"/>
                <dgm:constr type="r" for="ch" forName="textparent_2" refType="w"/>
                <dgm:constr type="h" for="ch" forName="textparent_2" refType="h" refFor="ch" refForName="picture_2"/>
                <dgm:constr type="l" for="ch" forName="textparent_2" refType="r" refFor="ch" refForName="picture_2"/>
                <dgm:constr type="ctrY" for="ch" forName="textparent_2" refType="ctrY" refFor="ch" refForName="picture_2"/>
                <dgm:constr type="primFontSz" for="des" forName="text_2" val="65"/>
                <dgm:constr type="w" for="ch" forName="picture_3" refType="w" refFor="ch" refForName="picture_1" fact="0.15"/>
                <dgm:constr type="h" for="ch" forName="picture_3" refType="h" refFor="ch" refForName="picture_1" fact="0.15"/>
                <dgm:constr type="l" for="ch" forName="picture_3" refType="w" refFor="ch" refForName="picture_1" fact="1.2898"/>
                <dgm:constr type="ctrY" for="ch" forName="picture_3" refType="h" refFor="ch" refForName="picture_1" fact="0.227"/>
                <dgm:constr type="l" for="ch" forName="line_3" refType="ctrX" refFor="ch" refForName="picture_1"/>
                <dgm:constr type="h" for="ch" forName="line_3"/>
                <dgm:constr type="r" for="ch" forName="line_3" refType="ctrX" refFor="ch" refForName="picture_3"/>
                <dgm:constr type="ctrY" for="ch" forName="line_3" refType="ctrY" refFor="ch" refForName="picture_3"/>
                <dgm:constr type="r" for="ch" forName="textparent_3" refType="w"/>
                <dgm:constr type="h" for="ch" forName="textparent_3" refType="h" refFor="ch" refForName="picture_3"/>
                <dgm:constr type="l" for="ch" forName="textparent_3" refType="r" refFor="ch" refForName="picture_3"/>
                <dgm:constr type="ctrY" for="ch" forName="textparent_3" refType="ctrY" refFor="ch" refForName="picture_3"/>
                <dgm:constr type="primFontSz" for="des" forName="text_3" refType="primFontSz" refFor="des" refForName="text_2" op="equ"/>
                <dgm:constr type="w" for="ch" forName="picture_4" refType="w" refFor="ch" refForName="picture_1" fact="0.15"/>
                <dgm:constr type="h" for="ch" forName="picture_4" refType="h" refFor="ch" refForName="picture_1" fact="0.15"/>
                <dgm:constr type="l" for="ch" forName="picture_4" refType="w" refFor="ch" refForName="picture_1" fact="1.21"/>
                <dgm:constr type="ctrY" for="ch" forName="picture_4" refType="h" refFor="ch" refForName="picture_1" fact="0.405"/>
                <dgm:constr type="l" for="ch" forName="line_4" refType="ctrX" refFor="ch" refForName="picture_1"/>
                <dgm:constr type="h" for="ch" forName="line_4"/>
                <dgm:constr type="r" for="ch" forName="line_4" refType="ctrX" refFor="ch" refForName="picture_4"/>
                <dgm:constr type="ctrY" for="ch" forName="line_4" refType="ctrY" refFor="ch" refForName="picture_4"/>
                <dgm:constr type="r" for="ch" forName="textparent_4" refType="w"/>
                <dgm:constr type="h" for="ch" forName="textparent_4" refType="h" refFor="ch" refForName="picture_4"/>
                <dgm:constr type="l" for="ch" forName="textparent_4" refType="r" refFor="ch" refForName="picture_4"/>
                <dgm:constr type="ctrY" for="ch" forName="textparent_4" refType="ctrY" refFor="ch" refForName="picture_4"/>
                <dgm:constr type="primFontSz" for="des" forName="text_4" refType="primFontSz" refFor="des" refForName="text_2" op="equ"/>
                <dgm:constr type="w" for="ch" forName="picture_5" refType="w" refFor="ch" refForName="picture_1" fact="0.15"/>
                <dgm:constr type="h" for="ch" forName="picture_5" refType="h" refFor="ch" refForName="picture_1" fact="0.15"/>
                <dgm:constr type="l" for="ch" forName="picture_5" refType="w" refFor="ch" refForName="picture_1" fact="1.21"/>
                <dgm:constr type="ctrY" for="ch" forName="picture_5" refType="h" refFor="ch" refForName="picture_1" fact="0.595"/>
                <dgm:constr type="l" for="ch" forName="line_5" refType="ctrX" refFor="ch" refForName="picture_1"/>
                <dgm:constr type="h" for="ch" forName="line_5"/>
                <dgm:constr type="r" for="ch" forName="line_5" refType="ctrX" refFor="ch" refForName="picture_5"/>
                <dgm:constr type="ctrY" for="ch" forName="line_5" refType="ctrY" refFor="ch" refForName="picture_5"/>
                <dgm:constr type="r" for="ch" forName="textparent_5" refType="w"/>
                <dgm:constr type="h" for="ch" forName="textparent_5" refType="h" refFor="ch" refForName="picture_5"/>
                <dgm:constr type="l" for="ch" forName="textparent_5" refType="r" refFor="ch" refForName="picture_5"/>
                <dgm:constr type="ctrY" for="ch" forName="textparent_5" refType="ctrY" refFor="ch" refForName="picture_5"/>
                <dgm:constr type="primFontSz" for="des" forName="text_5" refType="primFontSz" refFor="des" refForName="text_2" op="equ"/>
                <dgm:constr type="w" for="ch" forName="picture_6" refType="w" refFor="ch" refForName="picture_1" fact="0.15"/>
                <dgm:constr type="h" for="ch" forName="picture_6" refType="h" refFor="ch" refForName="picture_1" fact="0.15"/>
                <dgm:constr type="l" for="ch" forName="picture_6" refType="w" refFor="ch" refForName="picture_1" fact="1.2898"/>
                <dgm:constr type="ctrY" for="ch" forName="picture_6" refType="h" refFor="ch" refForName="picture_1" fact="0.773"/>
                <dgm:constr type="l" for="ch" forName="line_6" refType="ctrX" refFor="ch" refForName="picture_1"/>
                <dgm:constr type="h" for="ch" forName="line_6"/>
                <dgm:constr type="r" for="ch" forName="line_6" refType="ctrX" refFor="ch" refForName="picture_6"/>
                <dgm:constr type="ctrY" for="ch" forName="line_6" refType="ctrY" refFor="ch" refForName="picture_6"/>
                <dgm:constr type="r" for="ch" forName="textparent_6" refType="w"/>
                <dgm:constr type="h" for="ch" forName="textparent_6" refType="h" refFor="ch" refForName="picture_6"/>
                <dgm:constr type="l" for="ch" forName="textparent_6" refType="r" refFor="ch" refForName="picture_6"/>
                <dgm:constr type="ctrY" for="ch" forName="textparent_6" refType="ctrY" refFor="ch" refForName="picture_6"/>
                <dgm:constr type="primFontSz" for="des" forName="text_6" refType="primFontSz" refFor="des" refForName="text_2" op="equ"/>
                <dgm:constr type="w" for="ch" forName="picture_7" refType="w" refFor="ch" refForName="picture_1" fact="0.15"/>
                <dgm:constr type="h" for="ch" forName="picture_7" refType="h" refFor="ch" refForName="picture_1" fact="0.15"/>
                <dgm:constr type="l" for="ch" forName="picture_7" refType="w" refFor="ch" refForName="picture_1" fact="1.4363"/>
                <dgm:constr type="ctrY" for="ch" forName="picture_7" refType="h" refFor="ch" refForName="picture_1" fact="0.925"/>
                <dgm:constr type="l" for="ch" forName="line_7" refType="ctrX" refFor="ch" refForName="picture_1"/>
                <dgm:constr type="h" for="ch" forName="line_7"/>
                <dgm:constr type="r" for="ch" forName="line_7" refType="ctrX" refFor="ch" refForName="picture_7"/>
                <dgm:constr type="ctrY" for="ch" forName="line_7" refType="ctrY" refFor="ch" refForName="picture_7"/>
                <dgm:constr type="r" for="ch" forName="textparent_7" refType="w"/>
                <dgm:constr type="h" for="ch" forName="textparent_7" refType="h" refFor="ch" refForName="picture_7"/>
                <dgm:constr type="l" for="ch" forName="textparent_7" refType="r" refFor="ch" refForName="picture_7"/>
                <dgm:constr type="ctrY" for="ch" forName="textparent_7" refType="ctrY" refFor="ch" refForName="picture_7"/>
                <dgm:constr type="primFontSz" for="des" forName="text_7" refType="primFontSz" refFor="des" refForName="text_2" op="equ"/>
              </dgm:constrLst>
            </dgm:if>
            <dgm:else name="Name27">
              <dgm:constrLst>
                <dgm:constr type="h" for="ch" forName="picture_1" refType="h"/>
                <dgm:constr type="w" for="ch" forName="picture_1" refType="h" refFor="ch" refForName="picture_1" op="equ"/>
                <dgm:constr type="r" for="ch" forName="picture_1" refType="w"/>
                <dgm:constr type="t" for="ch" forName="picture_1"/>
                <dgm:constr type="w" for="ch" forName="text_1" refType="w" refFor="ch" refForName="picture_1" fact="0.64"/>
                <dgm:constr type="h" for="ch" forName="text_1" refType="h" refFor="ch" refForName="picture_1" fact="0.33"/>
                <dgm:constr type="l" for="ch" forName="text_1" refType="l" refFor="ch" refForName="picture_1"/>
                <dgm:constr type="lOff" for="ch" forName="text_1" refType="w" refFor="ch" refForName="picture_1" fact="0.18"/>
                <dgm:constr type="t" for="ch" forName="text_1" refType="h" refFor="ch" refForName="picture_1" fact="0.531"/>
                <dgm:constr type="w" for="ch" forName="picture_2" refType="w" refFor="ch" refForName="picture_1" fact="0.15"/>
                <dgm:constr type="h" for="ch" forName="picture_2" refType="h" refFor="ch" refForName="picture_1" fact="0.15"/>
                <dgm:constr type="r" for="ch" forName="picture_2" refType="w"/>
                <dgm:constr type="rOff" for="ch" forName="picture_2" refType="w" refFor="ch" refForName="picture_1" fact="-1.4363"/>
                <dgm:constr type="ctrY" for="ch" forName="picture_2" refType="h" refFor="ch" refForName="picture_1" fact="0.075"/>
                <dgm:constr type="r" for="ch" forName="line_2" refType="ctrX" refFor="ch" refForName="picture_1"/>
                <dgm:constr type="h" for="ch" forName="line_2"/>
                <dgm:constr type="l" for="ch" forName="line_2" refType="ctrX" refFor="ch" refForName="picture_2"/>
                <dgm:constr type="ctrY" for="ch" forName="line_2" refType="ctrY" refFor="ch" refForName="picture_2"/>
                <dgm:constr type="l" for="ch" forName="textparent_2"/>
                <dgm:constr type="h" for="ch" forName="textparent_2" refType="h" refFor="ch" refForName="picture_2"/>
                <dgm:constr type="r" for="ch" forName="textparent_2" refType="l" refFor="ch" refForName="picture_2"/>
                <dgm:constr type="ctrY" for="ch" forName="textparent_2" refType="ctrY" refFor="ch" refForName="picture_2"/>
                <dgm:constr type="primFontSz" for="des" forName="text_2" val="65"/>
                <dgm:constr type="w" for="ch" forName="picture_3" refType="w" refFor="ch" refForName="picture_1" fact="0.15"/>
                <dgm:constr type="h" for="ch" forName="picture_3" refType="h" refFor="ch" refForName="picture_1" fact="0.15"/>
                <dgm:constr type="r" for="ch" forName="picture_3" refType="w"/>
                <dgm:constr type="rOff" for="ch" forName="picture_3" refType="w" refFor="ch" refForName="picture_1" fact="-1.2898"/>
                <dgm:constr type="ctrY" for="ch" forName="picture_3" refType="h" refFor="ch" refForName="picture_1" fact="0.227"/>
                <dgm:constr type="r" for="ch" forName="line_3" refType="ctrX" refFor="ch" refForName="picture_1"/>
                <dgm:constr type="h" for="ch" forName="line_3"/>
                <dgm:constr type="l" for="ch" forName="line_3" refType="ctrX" refFor="ch" refForName="picture_3"/>
                <dgm:constr type="ctrY" for="ch" forName="line_3" refType="ctrY" refFor="ch" refForName="picture_3"/>
                <dgm:constr type="l" for="ch" forName="textparent_3"/>
                <dgm:constr type="h" for="ch" forName="textparent_3" refType="h" refFor="ch" refForName="picture_3"/>
                <dgm:constr type="r" for="ch" forName="textparent_3" refType="l" refFor="ch" refForName="picture_3"/>
                <dgm:constr type="ctrY" for="ch" forName="textparent_3" refType="ctrY" refFor="ch" refForName="picture_3"/>
                <dgm:constr type="primFontSz" for="des" forName="text_3" refType="primFontSz" refFor="des" refForName="text_2" op="equ"/>
                <dgm:constr type="w" for="ch" forName="picture_4" refType="w" refFor="ch" refForName="picture_1" fact="0.15"/>
                <dgm:constr type="h" for="ch" forName="picture_4" refType="h" refFor="ch" refForName="picture_1" fact="0.15"/>
                <dgm:constr type="r" for="ch" forName="picture_4" refType="w"/>
                <dgm:constr type="rOff" for="ch" forName="picture_4" refType="w" refFor="ch" refForName="picture_1" fact="-1.21"/>
                <dgm:constr type="ctrY" for="ch" forName="picture_4" refType="h" refFor="ch" refForName="picture_1" fact="0.405"/>
                <dgm:constr type="r" for="ch" forName="line_4" refType="ctrX" refFor="ch" refForName="picture_1"/>
                <dgm:constr type="h" for="ch" forName="line_4"/>
                <dgm:constr type="l" for="ch" forName="line_4" refType="ctrX" refFor="ch" refForName="picture_4"/>
                <dgm:constr type="ctrY" for="ch" forName="line_4" refType="ctrY" refFor="ch" refForName="picture_4"/>
                <dgm:constr type="l" for="ch" forName="textparent_4"/>
                <dgm:constr type="h" for="ch" forName="textparent_4" refType="h" refFor="ch" refForName="picture_4"/>
                <dgm:constr type="r" for="ch" forName="textparent_4" refType="l" refFor="ch" refForName="picture_4"/>
                <dgm:constr type="ctrY" for="ch" forName="textparent_4" refType="ctrY" refFor="ch" refForName="picture_4"/>
                <dgm:constr type="primFontSz" for="des" forName="text_4" refType="primFontSz" refFor="des" refForName="text_2" op="equ"/>
                <dgm:constr type="w" for="ch" forName="picture_5" refType="w" refFor="ch" refForName="picture_1" fact="0.15"/>
                <dgm:constr type="h" for="ch" forName="picture_5" refType="h" refFor="ch" refForName="picture_1" fact="0.15"/>
                <dgm:constr type="r" for="ch" forName="picture_5" refType="w"/>
                <dgm:constr type="rOff" for="ch" forName="picture_5" refType="w" refFor="ch" refForName="picture_1" fact="-1.21"/>
                <dgm:constr type="ctrY" for="ch" forName="picture_5" refType="h" refFor="ch" refForName="picture_1" fact="0.595"/>
                <dgm:constr type="r" for="ch" forName="line_5" refType="ctrX" refFor="ch" refForName="picture_1"/>
                <dgm:constr type="h" for="ch" forName="line_5"/>
                <dgm:constr type="l" for="ch" forName="line_5" refType="ctrX" refFor="ch" refForName="picture_5"/>
                <dgm:constr type="ctrY" for="ch" forName="line_5" refType="ctrY" refFor="ch" refForName="picture_5"/>
                <dgm:constr type="l" for="ch" forName="textparent_5"/>
                <dgm:constr type="h" for="ch" forName="textparent_5" refType="h" refFor="ch" refForName="picture_5"/>
                <dgm:constr type="r" for="ch" forName="textparent_5" refType="l" refFor="ch" refForName="picture_5"/>
                <dgm:constr type="ctrY" for="ch" forName="textparent_5" refType="ctrY" refFor="ch" refForName="picture_5"/>
                <dgm:constr type="primFontSz" for="des" forName="text_5" refType="primFontSz" refFor="des" refForName="text_2" op="equ"/>
                <dgm:constr type="w" for="ch" forName="picture_6" refType="w" refFor="ch" refForName="picture_1" fact="0.15"/>
                <dgm:constr type="h" for="ch" forName="picture_6" refType="h" refFor="ch" refForName="picture_1" fact="0.15"/>
                <dgm:constr type="r" for="ch" forName="picture_6" refType="w"/>
                <dgm:constr type="rOff" for="ch" forName="picture_6" refType="w" refFor="ch" refForName="picture_1" fact="-1.2898"/>
                <dgm:constr type="ctrY" for="ch" forName="picture_6" refType="h" refFor="ch" refForName="picture_1" fact="0.773"/>
                <dgm:constr type="r" for="ch" forName="line_6" refType="ctrX" refFor="ch" refForName="picture_1"/>
                <dgm:constr type="h" for="ch" forName="line_6"/>
                <dgm:constr type="l" for="ch" forName="line_6" refType="ctrX" refFor="ch" refForName="picture_6"/>
                <dgm:constr type="ctrY" for="ch" forName="line_6" refType="ctrY" refFor="ch" refForName="picture_6"/>
                <dgm:constr type="l" for="ch" forName="textparent_6"/>
                <dgm:constr type="h" for="ch" forName="textparent_6" refType="h" refFor="ch" refForName="picture_6"/>
                <dgm:constr type="r" for="ch" forName="textparent_6" refType="l" refFor="ch" refForName="picture_6"/>
                <dgm:constr type="ctrY" for="ch" forName="textparent_6" refType="ctrY" refFor="ch" refForName="picture_6"/>
                <dgm:constr type="primFontSz" for="des" forName="text_6" refType="primFontSz" refFor="des" refForName="text_2" op="equ"/>
                <dgm:constr type="w" for="ch" forName="picture_7" refType="w" refFor="ch" refForName="picture_1" fact="0.15"/>
                <dgm:constr type="h" for="ch" forName="picture_7" refType="h" refFor="ch" refForName="picture_1" fact="0.15"/>
                <dgm:constr type="r" for="ch" forName="picture_7" refType="w"/>
                <dgm:constr type="rOff" for="ch" forName="picture_7" refType="w" refFor="ch" refForName="picture_1" fact="-1.4363"/>
                <dgm:constr type="ctrY" for="ch" forName="picture_7" refType="h" refFor="ch" refForName="picture_1" fact="0.925"/>
                <dgm:constr type="r" for="ch" forName="line_7" refType="ctrX" refFor="ch" refForName="picture_1"/>
                <dgm:constr type="h" for="ch" forName="line_7"/>
                <dgm:constr type="l" for="ch" forName="line_7" refType="ctrX" refFor="ch" refForName="picture_7"/>
                <dgm:constr type="ctrY" for="ch" forName="line_7" refType="ctrY" refFor="ch" refForName="picture_7"/>
                <dgm:constr type="l" for="ch" forName="textparent_7"/>
                <dgm:constr type="h" for="ch" forName="textparent_7" refType="h" refFor="ch" refForName="picture_7"/>
                <dgm:constr type="r" for="ch" forName="textparent_7" refType="l" refFor="ch" refForName="picture_7"/>
                <dgm:constr type="ctrY" for="ch" forName="textparent_7" refType="ctrY" refFor="ch" refForName="picture_7"/>
                <dgm:constr type="primFontSz" for="des" forName="text_7" refType="primFontSz" refFor="des" refForName="text_2" op="equ"/>
              </dgm:constrLst>
            </dgm:else>
          </dgm:choose>
        </dgm:else>
      </dgm:choose>
      <dgm:forEach name="wrapper" axis="self" ptType="parTrans">
        <dgm:forEach name="wrapper2" axis="self" ptType="sibTrans" st="2">
          <dgm:forEach name="pictureRepeat" axis="self">
            <dgm:layoutNode name="pictureRepeatNode" styleLbl="alignImgPlace1">
              <dgm:alg type="sp"/>
              <dgm:shape xmlns:r="http://schemas.openxmlformats.org/officeDocument/2006/relationships" type="ellipse" r:blip="" blipPhldr="1">
                <dgm:adjLst/>
              </dgm:shape>
              <dgm:presOf axis="self"/>
            </dgm:layoutNode>
          </dgm:forEach>
        </dgm:forEach>
      </dgm:forEach>
      <dgm:forEach name="Name28" axis="ch" ptType="sibTrans" hideLastTrans="0" cnt="1">
        <dgm:layoutNode name="picture_1">
          <dgm:alg type="sp"/>
          <dgm:shape xmlns:r="http://schemas.openxmlformats.org/officeDocument/2006/relationships" r:blip="">
            <dgm:adjLst/>
          </dgm:shape>
          <dgm:presOf/>
          <dgm:constrLst/>
          <dgm:forEach name="Name29" ref="pictureRepeat"/>
        </dgm:layoutNode>
      </dgm:forEach>
      <dgm:forEach name="Name30" axis="ch" ptType="node" cnt="1">
        <dgm:layoutNode name="text_1" styleLbl="node1">
          <dgm:varLst>
            <dgm:bulletEnabled val="1"/>
          </dgm:varLst>
          <dgm:alg type="tx">
            <dgm:param type="txAnchorVert" val="b"/>
            <dgm:param type="txAnchorVertCh" val="b"/>
            <dgm:param type="parTxRTLAlign" val="r"/>
            <dgm:param type="shpTxRTLAlignCh" val="r"/>
          </dgm:alg>
          <dgm:shape xmlns:r="http://schemas.openxmlformats.org/officeDocument/2006/relationships" type="rect" r:blip="" hideGeom="1">
            <dgm:adjLst/>
          </dgm:shape>
          <dgm:presOf axis="desOrSelf" ptType="node"/>
          <dgm:constrLst>
            <dgm:constr type="primFontSz" val="65"/>
            <dgm:constr type="lMarg"/>
            <dgm:constr type="rMarg"/>
            <dgm:constr type="tMarg"/>
            <dgm:constr type="bMarg"/>
          </dgm:constrLst>
          <dgm:ruleLst>
            <dgm:rule type="primFontSz" val="5" fact="NaN" max="NaN"/>
          </dgm:ruleLst>
        </dgm:layoutNode>
      </dgm:forEach>
      <dgm:forEach name="Name31" axis="ch" ptType="sibTrans" hideLastTrans="0" st="2" cnt="1">
        <dgm:layoutNode name="picture_2">
          <dgm:alg type="sp"/>
          <dgm:shape xmlns:r="http://schemas.openxmlformats.org/officeDocument/2006/relationships" r:blip="">
            <dgm:adjLst/>
          </dgm:shape>
          <dgm:presOf/>
          <dgm:constrLst/>
          <dgm:forEach name="Name32" ref="pictureRepeat"/>
        </dgm:layoutNode>
      </dgm:forEach>
      <dgm:forEach name="Name33" axis="ch" ptType="node" st="2" cnt="1">
        <dgm:layoutNode name="line_2" styleLbl="parChTrans1D1">
          <dgm:alg type="sp"/>
          <dgm:shape xmlns:r="http://schemas.openxmlformats.org/officeDocument/2006/relationships" type="line" r:blip="" zOrderOff="-100">
            <dgm:adjLst/>
          </dgm:shape>
          <dgm:presOf/>
        </dgm:layoutNode>
        <dgm:layoutNode name="textparent_2">
          <dgm:choose name="Name34">
            <dgm:if name="Name35" func="var" arg="dir" op="equ" val="norm">
              <dgm:alg type="lin">
                <dgm:param type="horzAlign" val="l"/>
              </dgm:alg>
            </dgm:if>
            <dgm:else name="Name36">
              <dgm:alg type="lin">
                <dgm:param type="horzAlign" val="r"/>
              </dgm:alg>
            </dgm:else>
          </dgm:choose>
          <dgm:shape xmlns:r="http://schemas.openxmlformats.org/officeDocument/2006/relationships" type="rect" r:blip="" hideGeom="1">
            <dgm:adjLst/>
          </dgm:shape>
          <dgm:constrLst>
            <dgm:constr type="userW" for="ch" forName="text_2" refType="w"/>
            <dgm:constr type="h" for="ch" forName="text_2" refType="h"/>
          </dgm:constrLst>
          <dgm:presOf/>
          <dgm:layoutNode name="text_2" styleLbl="revTx">
            <dgm:varLst>
              <dgm:bulletEnabled val="1"/>
            </dgm:varLst>
            <dgm:choose name="Name37">
              <dgm:if name="Name38" func="var" arg="dir" op="equ" val="norm">
                <dgm:alg type="tx">
                  <dgm:param type="parTxLTRAlign" val="l"/>
                  <dgm:param type="shpTxLTRAlignCh" val="l"/>
                  <dgm:param type="parTxRTLAlign" val="r"/>
                  <dgm:param type="shpTxRTLAlignCh" val="r"/>
                </dgm:alg>
              </dgm:if>
              <dgm:else name="Name39">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userW"/>
              <dgm:constr type="w" refType="userW" fact="0.1"/>
              <dgm:constr type="lMarg" refType="primFontSz" fact="0.3"/>
              <dgm:constr type="rMarg" refType="primFontSz" fact="0.3"/>
              <dgm:constr type="tMarg"/>
              <dgm:constr type="bMarg"/>
            </dgm:constrLst>
            <dgm:ruleLst>
              <dgm:rule type="w" val="NaN" fact="1" max="NaN"/>
              <dgm:rule type="primFontSz" val="5" fact="NaN" max="NaN"/>
            </dgm:ruleLst>
          </dgm:layoutNode>
        </dgm:layoutNode>
      </dgm:forEach>
      <dgm:forEach name="Name40" axis="ch" ptType="sibTrans" hideLastTrans="0" st="3" cnt="1">
        <dgm:layoutNode name="picture_3">
          <dgm:alg type="sp"/>
          <dgm:shape xmlns:r="http://schemas.openxmlformats.org/officeDocument/2006/relationships" r:blip="">
            <dgm:adjLst/>
          </dgm:shape>
          <dgm:presOf/>
          <dgm:constrLst/>
          <dgm:forEach name="Name41" ref="pictureRepeat"/>
        </dgm:layoutNode>
      </dgm:forEach>
      <dgm:forEach name="Name42" axis="ch" ptType="node" st="3" cnt="1">
        <dgm:layoutNode name="line_3" styleLbl="parChTrans1D1">
          <dgm:alg type="sp"/>
          <dgm:shape xmlns:r="http://schemas.openxmlformats.org/officeDocument/2006/relationships" type="line" r:blip="" zOrderOff="-100">
            <dgm:adjLst/>
          </dgm:shape>
          <dgm:presOf/>
        </dgm:layoutNode>
        <dgm:layoutNode name="textparent_3">
          <dgm:choose name="Name43">
            <dgm:if name="Name44" func="var" arg="dir" op="equ" val="norm">
              <dgm:alg type="lin">
                <dgm:param type="horzAlign" val="l"/>
              </dgm:alg>
            </dgm:if>
            <dgm:else name="Name45">
              <dgm:alg type="lin">
                <dgm:param type="horzAlign" val="r"/>
              </dgm:alg>
            </dgm:else>
          </dgm:choose>
          <dgm:shape xmlns:r="http://schemas.openxmlformats.org/officeDocument/2006/relationships" type="rect" r:blip="" hideGeom="1">
            <dgm:adjLst/>
          </dgm:shape>
          <dgm:constrLst>
            <dgm:constr type="userW" for="ch" forName="text_3" refType="w"/>
            <dgm:constr type="h" for="ch" forName="text_3" refType="h"/>
          </dgm:constrLst>
          <dgm:presOf/>
          <dgm:layoutNode name="text_3" styleLbl="revTx">
            <dgm:varLst>
              <dgm:bulletEnabled val="1"/>
            </dgm:varLst>
            <dgm:choose name="Name46">
              <dgm:if name="Name47" func="var" arg="dir" op="equ" val="norm">
                <dgm:alg type="tx">
                  <dgm:param type="parTxLTRAlign" val="l"/>
                  <dgm:param type="shpTxLTRAlignCh" val="l"/>
                  <dgm:param type="parTxRTLAlign" val="r"/>
                  <dgm:param type="shpTxRTLAlignCh" val="r"/>
                </dgm:alg>
              </dgm:if>
              <dgm:else name="Name48">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userW"/>
              <dgm:constr type="w" refType="userW" fact="0.1"/>
              <dgm:constr type="lMarg" refType="primFontSz" fact="0.3"/>
              <dgm:constr type="rMarg" refType="primFontSz" fact="0.3"/>
              <dgm:constr type="tMarg"/>
              <dgm:constr type="bMarg"/>
            </dgm:constrLst>
            <dgm:ruleLst>
              <dgm:rule type="w" val="NaN" fact="1" max="NaN"/>
              <dgm:rule type="primFontSz" val="5" fact="NaN" max="NaN"/>
            </dgm:ruleLst>
          </dgm:layoutNode>
        </dgm:layoutNode>
      </dgm:forEach>
      <dgm:forEach name="Name49" axis="ch" ptType="sibTrans" hideLastTrans="0" st="4" cnt="1">
        <dgm:layoutNode name="picture_4">
          <dgm:alg type="sp"/>
          <dgm:shape xmlns:r="http://schemas.openxmlformats.org/officeDocument/2006/relationships" r:blip="">
            <dgm:adjLst/>
          </dgm:shape>
          <dgm:presOf/>
          <dgm:constrLst/>
          <dgm:forEach name="Name50" ref="pictureRepeat"/>
        </dgm:layoutNode>
      </dgm:forEach>
      <dgm:forEach name="Name51" axis="ch" ptType="node" st="4" cnt="1">
        <dgm:layoutNode name="line_4" styleLbl="parChTrans1D1">
          <dgm:alg type="sp"/>
          <dgm:shape xmlns:r="http://schemas.openxmlformats.org/officeDocument/2006/relationships" type="line" r:blip="" zOrderOff="-100">
            <dgm:adjLst/>
          </dgm:shape>
          <dgm:presOf/>
        </dgm:layoutNode>
        <dgm:layoutNode name="textparent_4">
          <dgm:choose name="Name52">
            <dgm:if name="Name53" func="var" arg="dir" op="equ" val="norm">
              <dgm:alg type="lin">
                <dgm:param type="horzAlign" val="l"/>
              </dgm:alg>
            </dgm:if>
            <dgm:else name="Name54">
              <dgm:alg type="lin">
                <dgm:param type="horzAlign" val="r"/>
              </dgm:alg>
            </dgm:else>
          </dgm:choose>
          <dgm:shape xmlns:r="http://schemas.openxmlformats.org/officeDocument/2006/relationships" type="rect" r:blip="" hideGeom="1">
            <dgm:adjLst/>
          </dgm:shape>
          <dgm:constrLst>
            <dgm:constr type="userW" for="ch" forName="text_4" refType="w"/>
            <dgm:constr type="h" for="ch" forName="text_4" refType="h"/>
          </dgm:constrLst>
          <dgm:presOf/>
          <dgm:layoutNode name="text_4" styleLbl="revTx">
            <dgm:varLst>
              <dgm:bulletEnabled val="1"/>
            </dgm:varLst>
            <dgm:choose name="Name55">
              <dgm:if name="Name56" func="var" arg="dir" op="equ" val="norm">
                <dgm:alg type="tx">
                  <dgm:param type="parTxLTRAlign" val="l"/>
                  <dgm:param type="shpTxLTRAlignCh" val="l"/>
                  <dgm:param type="parTxRTLAlign" val="r"/>
                  <dgm:param type="shpTxRTLAlignCh" val="r"/>
                </dgm:alg>
              </dgm:if>
              <dgm:else name="Name5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userW"/>
              <dgm:constr type="w" refType="userW" fact="0.1"/>
              <dgm:constr type="lMarg" refType="primFontSz" fact="0.3"/>
              <dgm:constr type="rMarg" refType="primFontSz" fact="0.3"/>
              <dgm:constr type="tMarg"/>
              <dgm:constr type="bMarg"/>
            </dgm:constrLst>
            <dgm:ruleLst>
              <dgm:rule type="w" val="NaN" fact="1" max="NaN"/>
              <dgm:rule type="primFontSz" val="5" fact="NaN" max="NaN"/>
            </dgm:ruleLst>
          </dgm:layoutNode>
        </dgm:layoutNode>
      </dgm:forEach>
      <dgm:forEach name="Name58" axis="ch" ptType="sibTrans" hideLastTrans="0" st="5" cnt="1">
        <dgm:layoutNode name="picture_5">
          <dgm:alg type="sp"/>
          <dgm:shape xmlns:r="http://schemas.openxmlformats.org/officeDocument/2006/relationships" r:blip="">
            <dgm:adjLst/>
          </dgm:shape>
          <dgm:presOf/>
          <dgm:constrLst/>
          <dgm:forEach name="Name59" ref="pictureRepeat"/>
        </dgm:layoutNode>
      </dgm:forEach>
      <dgm:forEach name="Name60" axis="ch" ptType="node" st="5" cnt="1">
        <dgm:layoutNode name="line_5" styleLbl="parChTrans1D1">
          <dgm:alg type="sp"/>
          <dgm:shape xmlns:r="http://schemas.openxmlformats.org/officeDocument/2006/relationships" type="line" r:blip="" zOrderOff="-100">
            <dgm:adjLst/>
          </dgm:shape>
          <dgm:presOf/>
        </dgm:layoutNode>
        <dgm:layoutNode name="textparent_5">
          <dgm:choose name="Name61">
            <dgm:if name="Name62" func="var" arg="dir" op="equ" val="norm">
              <dgm:alg type="lin">
                <dgm:param type="horzAlign" val="l"/>
              </dgm:alg>
            </dgm:if>
            <dgm:else name="Name63">
              <dgm:alg type="lin">
                <dgm:param type="horzAlign" val="r"/>
              </dgm:alg>
            </dgm:else>
          </dgm:choose>
          <dgm:shape xmlns:r="http://schemas.openxmlformats.org/officeDocument/2006/relationships" type="rect" r:blip="" hideGeom="1">
            <dgm:adjLst/>
          </dgm:shape>
          <dgm:constrLst>
            <dgm:constr type="userW" for="ch" forName="text_5" refType="w"/>
            <dgm:constr type="h" for="ch" forName="text_5" refType="h"/>
          </dgm:constrLst>
          <dgm:presOf/>
          <dgm:layoutNode name="text_5" styleLbl="revTx">
            <dgm:varLst>
              <dgm:bulletEnabled val="1"/>
            </dgm:varLst>
            <dgm:choose name="Name64">
              <dgm:if name="Name65" func="var" arg="dir" op="equ" val="norm">
                <dgm:alg type="tx">
                  <dgm:param type="parTxLTRAlign" val="l"/>
                  <dgm:param type="shpTxLTRAlignCh" val="l"/>
                  <dgm:param type="parTxRTLAlign" val="r"/>
                  <dgm:param type="shpTxRTLAlignCh" val="r"/>
                </dgm:alg>
              </dgm:if>
              <dgm:else name="Name66">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userW"/>
              <dgm:constr type="w" refType="userW" fact="0.1"/>
              <dgm:constr type="lMarg" refType="primFontSz" fact="0.3"/>
              <dgm:constr type="rMarg" refType="primFontSz" fact="0.3"/>
              <dgm:constr type="tMarg"/>
              <dgm:constr type="bMarg"/>
            </dgm:constrLst>
            <dgm:ruleLst>
              <dgm:rule type="w" val="NaN" fact="1" max="NaN"/>
              <dgm:rule type="primFontSz" val="5" fact="NaN" max="NaN"/>
            </dgm:ruleLst>
          </dgm:layoutNode>
        </dgm:layoutNode>
      </dgm:forEach>
      <dgm:forEach name="Name67" axis="ch" ptType="sibTrans" hideLastTrans="0" st="6" cnt="1">
        <dgm:layoutNode name="picture_6">
          <dgm:alg type="sp"/>
          <dgm:shape xmlns:r="http://schemas.openxmlformats.org/officeDocument/2006/relationships" r:blip="">
            <dgm:adjLst/>
          </dgm:shape>
          <dgm:presOf/>
          <dgm:constrLst/>
          <dgm:forEach name="Name68" ref="pictureRepeat"/>
        </dgm:layoutNode>
      </dgm:forEach>
      <dgm:forEach name="Name69" axis="ch" ptType="node" st="6" cnt="1">
        <dgm:layoutNode name="line_6" styleLbl="parChTrans1D1">
          <dgm:alg type="sp"/>
          <dgm:shape xmlns:r="http://schemas.openxmlformats.org/officeDocument/2006/relationships" type="line" r:blip="" zOrderOff="-100">
            <dgm:adjLst/>
          </dgm:shape>
          <dgm:presOf/>
        </dgm:layoutNode>
        <dgm:layoutNode name="textparent_6">
          <dgm:choose name="Name70">
            <dgm:if name="Name71" func="var" arg="dir" op="equ" val="norm">
              <dgm:alg type="lin">
                <dgm:param type="horzAlign" val="l"/>
              </dgm:alg>
            </dgm:if>
            <dgm:else name="Name72">
              <dgm:alg type="lin">
                <dgm:param type="horzAlign" val="r"/>
              </dgm:alg>
            </dgm:else>
          </dgm:choose>
          <dgm:shape xmlns:r="http://schemas.openxmlformats.org/officeDocument/2006/relationships" type="rect" r:blip="" hideGeom="1">
            <dgm:adjLst/>
          </dgm:shape>
          <dgm:constrLst>
            <dgm:constr type="userW" for="ch" forName="text_6" refType="w"/>
            <dgm:constr type="h" for="ch" forName="text_6" refType="h"/>
          </dgm:constrLst>
          <dgm:presOf/>
          <dgm:layoutNode name="text_6" styleLbl="revTx">
            <dgm:varLst>
              <dgm:bulletEnabled val="1"/>
            </dgm:varLst>
            <dgm:choose name="Name73">
              <dgm:if name="Name74" func="var" arg="dir" op="equ" val="norm">
                <dgm:alg type="tx">
                  <dgm:param type="parTxLTRAlign" val="l"/>
                  <dgm:param type="shpTxLTRAlignCh" val="l"/>
                  <dgm:param type="parTxRTLAlign" val="r"/>
                  <dgm:param type="shpTxRTLAlignCh" val="r"/>
                </dgm:alg>
              </dgm:if>
              <dgm:else name="Name75">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userW"/>
              <dgm:constr type="w" refType="userW" fact="0.1"/>
              <dgm:constr type="lMarg" refType="primFontSz" fact="0.3"/>
              <dgm:constr type="rMarg" refType="primFontSz" fact="0.3"/>
              <dgm:constr type="tMarg"/>
              <dgm:constr type="bMarg"/>
            </dgm:constrLst>
            <dgm:ruleLst>
              <dgm:rule type="w" val="NaN" fact="1" max="NaN"/>
              <dgm:rule type="primFontSz" val="5" fact="NaN" max="NaN"/>
            </dgm:ruleLst>
          </dgm:layoutNode>
        </dgm:layoutNode>
      </dgm:forEach>
      <dgm:forEach name="Name76" axis="ch" ptType="sibTrans" hideLastTrans="0" st="7" cnt="1">
        <dgm:layoutNode name="picture_7">
          <dgm:alg type="sp"/>
          <dgm:shape xmlns:r="http://schemas.openxmlformats.org/officeDocument/2006/relationships" r:blip="">
            <dgm:adjLst/>
          </dgm:shape>
          <dgm:presOf/>
          <dgm:constrLst/>
          <dgm:forEach name="Name77" ref="pictureRepeat"/>
        </dgm:layoutNode>
      </dgm:forEach>
      <dgm:forEach name="Name78" axis="ch" ptType="node" st="7" cnt="1">
        <dgm:layoutNode name="line_7" styleLbl="parChTrans1D1">
          <dgm:alg type="sp"/>
          <dgm:shape xmlns:r="http://schemas.openxmlformats.org/officeDocument/2006/relationships" type="line" r:blip="" zOrderOff="-100">
            <dgm:adjLst/>
          </dgm:shape>
          <dgm:presOf/>
        </dgm:layoutNode>
        <dgm:layoutNode name="textparent_7">
          <dgm:choose name="Name79">
            <dgm:if name="Name80" func="var" arg="dir" op="equ" val="norm">
              <dgm:alg type="lin">
                <dgm:param type="horzAlign" val="l"/>
              </dgm:alg>
            </dgm:if>
            <dgm:else name="Name81">
              <dgm:alg type="lin">
                <dgm:param type="horzAlign" val="r"/>
              </dgm:alg>
            </dgm:else>
          </dgm:choose>
          <dgm:shape xmlns:r="http://schemas.openxmlformats.org/officeDocument/2006/relationships" type="rect" r:blip="" hideGeom="1">
            <dgm:adjLst/>
          </dgm:shape>
          <dgm:constrLst>
            <dgm:constr type="userW" for="ch" forName="text_7" refType="w"/>
            <dgm:constr type="h" for="ch" forName="text_7" refType="h"/>
          </dgm:constrLst>
          <dgm:presOf/>
          <dgm:layoutNode name="text_7" styleLbl="revTx">
            <dgm:varLst>
              <dgm:bulletEnabled val="1"/>
            </dgm:varLst>
            <dgm:choose name="Name82">
              <dgm:if name="Name83" func="var" arg="dir" op="equ" val="norm">
                <dgm:alg type="tx">
                  <dgm:param type="parTxLTRAlign" val="l"/>
                  <dgm:param type="shpTxLTRAlignCh" val="l"/>
                  <dgm:param type="parTxRTLAlign" val="r"/>
                  <dgm:param type="shpTxRTLAlignCh" val="r"/>
                </dgm:alg>
              </dgm:if>
              <dgm:else name="Name84">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userW"/>
              <dgm:constr type="w" refType="userW" fact="0.1"/>
              <dgm:constr type="lMarg" refType="primFontSz" fact="0.3"/>
              <dgm:constr type="rMarg" refType="primFontSz" fact="0.3"/>
              <dgm:constr type="tMarg"/>
              <dgm:constr type="bMarg"/>
            </dgm:constrLst>
            <dgm:ruleLst>
              <dgm:rule type="w" val="NaN" fact="1" max="NaN"/>
              <dgm:rule type="primFontSz" val="5" fact="NaN" max="NaN"/>
            </dgm:ruleLst>
          </dgm:layoutNode>
        </dgm:layoutNode>
      </dgm:forEach>
    </dgm:layoutNode>
  </dgm:layoutNode>
</dgm:layoutDef>
</file>

<file path=word/diagrams/layout2.xml><?xml version="1.0" encoding="utf-8"?>
<dgm:layoutDef xmlns:dgm="http://schemas.openxmlformats.org/drawingml/2006/diagram" xmlns:a="http://schemas.openxmlformats.org/drawingml/2006/main" uniqueId="urn:microsoft.com/office/officeart/2011/layout/TabList">
  <dgm:title val="Tab List"/>
  <dgm:desc val="Use to show non-sequential or grouped blocks of information. Works well for lists with a small amount of Level 1 text. The first Level 2 displays next to the Level 1 text  and the remaining Level 2 text appears beneath the Level 1 text."/>
  <dgm:catLst>
    <dgm:cat type="list" pri="4500"/>
    <dgm:cat type="officeonline" pri="11000"/>
  </dgm:catLst>
  <dgm:sampData>
    <dgm:dataModel>
      <dgm:ptLst>
        <dgm:pt modelId="0" type="doc"/>
        <dgm:pt modelId="10">
          <dgm:prSet phldr="1"/>
        </dgm:pt>
        <dgm:pt modelId="11">
          <dgm:prSet phldr="1"/>
        </dgm:pt>
        <dgm:pt modelId="12">
          <dgm:prSet phldr="1"/>
        </dgm:pt>
        <dgm:pt modelId="20">
          <dgm:prSet phldr="1"/>
        </dgm:pt>
        <dgm:pt modelId="21">
          <dgm:prSet phldr="1"/>
        </dgm:pt>
        <dgm:pt modelId="22">
          <dgm:prSet phldr="1"/>
        </dgm:pt>
        <dgm:pt modelId="30">
          <dgm:prSet phldr="1"/>
        </dgm:pt>
        <dgm:pt modelId="31">
          <dgm:prSet phldr="1"/>
        </dgm:pt>
        <dgm:pt modelId="32">
          <dgm:prSet phldr="1"/>
        </dgm:pt>
      </dgm:ptLst>
      <dgm:cxnLst>
        <dgm:cxn modelId="40" srcId="0" destId="10" srcOrd="0" destOrd="0"/>
        <dgm:cxn modelId="41" srcId="10" destId="11" srcOrd="0" destOrd="0"/>
        <dgm:cxn modelId="42" srcId="10" destId="12" srcOrd="0" destOrd="0"/>
        <dgm:cxn modelId="50" srcId="0" destId="20" srcOrd="1" destOrd="0"/>
        <dgm:cxn modelId="51" srcId="20" destId="21" srcOrd="1" destOrd="0"/>
        <dgm:cxn modelId="52" srcId="20" destId="22" srcOrd="1" destOrd="0"/>
        <dgm:cxn modelId="60" srcId="0" destId="30" srcOrd="2" destOrd="0"/>
        <dgm:cxn modelId="61" srcId="30" destId="31" srcOrd="2" destOrd="0"/>
        <dgm:cxn modelId="62" srcId="30" destId="32" srcOrd="2" destOrd="0"/>
      </dgm:cxnLst>
      <dgm:bg/>
      <dgm:whole/>
    </dgm:dataModel>
  </dgm:sampData>
  <dgm:styleData>
    <dgm:dataModel>
      <dgm:ptLst>
        <dgm:pt modelId="0" type="doc"/>
        <dgm:pt modelId="10">
          <dgm:prSet phldr="1"/>
        </dgm:pt>
        <dgm:pt modelId="20">
          <dgm:prSet phldr="1"/>
        </dgm:pt>
      </dgm:ptLst>
      <dgm:cxnLst>
        <dgm:cxn modelId="30" srcId="0" destId="10" srcOrd="0" destOrd="0"/>
        <dgm:cxn modelId="4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50" srcId="0" destId="10" srcOrd="0" destOrd="0"/>
        <dgm:cxn modelId="60" srcId="0" destId="20" srcOrd="1" destOrd="0"/>
        <dgm:cxn modelId="70" srcId="0" destId="30" srcOrd="2" destOrd="0"/>
        <dgm:cxn modelId="80" srcId="0" destId="40" srcOrd="3" destOrd="0"/>
      </dgm:cxnLst>
      <dgm:bg/>
      <dgm:whole/>
    </dgm:dataModel>
  </dgm:clrData>
  <dgm:layoutNode name="Name0">
    <dgm:varLst>
      <dgm:chMax/>
      <dgm:chPref val="3"/>
      <dgm:dir/>
      <dgm:animOne val="branch"/>
      <dgm:animLvl val="lvl"/>
    </dgm:varLst>
    <dgm:alg type="lin">
      <dgm:param type="linDir" val="fromT"/>
    </dgm:alg>
    <dgm:shape xmlns:r="http://schemas.openxmlformats.org/officeDocument/2006/relationships" r:blip="">
      <dgm:adjLst/>
    </dgm:shape>
    <dgm:constrLst>
      <dgm:constr type="w" for="ch" forName="Child" refType="w"/>
      <dgm:constr type="h" for="ch" forName="Child" refType="h" fact="0.6667"/>
      <dgm:constr type="primFontSz" for="des" forName="Parent" op="equ" val="65"/>
      <dgm:constr type="primFontSz" for="des" forName="Child" op="equ" val="65"/>
      <dgm:constr type="primFontSz" for="des" forName="FirstChild" op="equ" val="65"/>
      <dgm:constr type="primFontSz" for="des" forName="Child" refType="primFontSz" refFor="des" refForName="Parent" op="lte"/>
      <dgm:constr type="primFontSz" for="des" forName="FirstChild" refType="primFontSz" refFor="des" refForName="Parent" op="lte"/>
      <dgm:constr type="primFontSz" for="des" forName="Child" refType="primFontSz" refFor="des" refForName="FirstChild" op="lte"/>
      <dgm:constr type="w" for="ch" forName="composite" refType="w"/>
      <dgm:constr type="h" for="ch" forName="composite" refType="h" fact="0.3333"/>
      <dgm:constr type="sp" refType="h" refFor="ch" refForName="composite" op="equ" fact="0.05"/>
      <dgm:constr type="h" for="ch" forName="sibTrans" refType="h" refFor="ch" refForName="composite" op="equ" fact="0.05"/>
      <dgm:constr type="w" for="ch" forName="sibTrans" refType="h" refFor="ch" refForName="sibTrans" op="equ"/>
    </dgm:constrLst>
    <dgm:forEach name="nodesForEach" axis="ch" ptType="node">
      <dgm:layoutNode name="composite">
        <dgm:alg type="composite"/>
        <dgm:shape xmlns:r="http://schemas.openxmlformats.org/officeDocument/2006/relationships" r:blip="">
          <dgm:adjLst/>
        </dgm:shape>
        <dgm:choose name="Name1">
          <dgm:if name="Name2" func="var" arg="dir" op="equ" val="norm">
            <dgm:constrLst>
              <dgm:constr type="l" for="ch" forName="Accent" refType="w" fact="0"/>
              <dgm:constr type="b" for="ch" forName="Accent" refType="h"/>
              <dgm:constr type="w" for="ch" forName="Accent" refType="w"/>
              <dgm:constr type="h" for="ch" forName="Accent" refType="h" fact="0"/>
              <dgm:constr type="l" for="ch" forName="FirstChild" refType="w" fact="0.26"/>
              <dgm:constr type="t" for="ch" forName="FirstChild" refType="h" fact="0"/>
              <dgm:constr type="w" for="ch" forName="FirstChild" refType="w" fact="0.74"/>
              <dgm:constr type="h" for="ch" forName="FirstChild" refType="h"/>
              <dgm:constr type="l" for="ch" forName="Parent" refType="w" fact="0"/>
              <dgm:constr type="t" for="ch" forName="Parent" refType="h" fact="0"/>
              <dgm:constr type="w" for="ch" forName="Parent" refType="w" fact="0.26"/>
              <dgm:constr type="h" for="ch" forName="Parent" refType="h"/>
            </dgm:constrLst>
          </dgm:if>
          <dgm:else name="Name3">
            <dgm:constrLst>
              <dgm:constr type="l" for="ch" forName="Accent" refType="w" fact="0"/>
              <dgm:constr type="b" for="ch" forName="Accent" refType="h"/>
              <dgm:constr type="w" for="ch" forName="Accent" refType="w"/>
              <dgm:constr type="h" for="ch" forName="Accent" refType="h" fact="0"/>
              <dgm:constr type="r" for="ch" forName="FirstChild" refType="w" fact="0.74"/>
              <dgm:constr type="t" for="ch" forName="FirstChild" refType="h" fact="0"/>
              <dgm:constr type="w" for="ch" forName="FirstChild" refType="w" fact="0.74"/>
              <dgm:constr type="h" for="ch" forName="FirstChild" refType="h"/>
              <dgm:constr type="r" for="ch" forName="Parent" refType="w"/>
              <dgm:constr type="t" for="ch" forName="Parent" refType="h" fact="0"/>
              <dgm:constr type="w" for="ch" forName="Parent" refType="w" fact="0.26"/>
              <dgm:constr type="h" for="ch" forName="Parent" refType="h"/>
            </dgm:constrLst>
          </dgm:else>
        </dgm:choose>
        <dgm:layoutNode name="FirstChild" styleLbl="revTx">
          <dgm:varLst>
            <dgm:chMax val="0"/>
            <dgm:chPref val="0"/>
            <dgm:bulletEnabled val="1"/>
          </dgm:varLst>
          <dgm:choose name="Name4">
            <dgm:if name="Name5" func="var" arg="dir" op="equ" val="norm">
              <dgm:alg type="tx">
                <dgm:param type="parTxLTRAlign" val="l"/>
                <dgm:param type="txAnchorVert" val="b"/>
                <dgm:param type="txAnchorVertCh" val="b"/>
                <dgm:param type="parTxRTLAlign" val="l"/>
              </dgm:alg>
            </dgm:if>
            <dgm:else name="Name6">
              <dgm:alg type="tx">
                <dgm:param type="parTxLTRAlign" val="r"/>
                <dgm:param type="shpTxLTRAlignCh" val="r"/>
                <dgm:param type="txAnchorVert" val="b"/>
                <dgm:param type="txAnchorVertCh" val="b"/>
                <dgm:param type="parTxRTLAlign" val="r"/>
              </dgm:alg>
            </dgm:else>
          </dgm:choose>
          <dgm:shape xmlns:r="http://schemas.openxmlformats.org/officeDocument/2006/relationships" type="rect" r:blip="">
            <dgm:adjLst/>
          </dgm:shape>
          <dgm:choose name="Name7">
            <dgm:if name="Name8" axis="ch" ptType="node" func="cnt" op="gte" val="1">
              <dgm:presOf axis="ch desOrSelf" ptType="node node" st="1 1" cnt="1 0"/>
            </dgm:if>
            <dgm:else name="Name9">
              <dgm:presOf/>
            </dgm:else>
          </dgm:choos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name="Parent" styleLbl="alignNode1">
          <dgm:varLst>
            <dgm:chMax val="3"/>
            <dgm:chPref val="3"/>
            <dgm:bulletEnabled val="1"/>
          </dgm:varLst>
          <dgm:alg type="tx">
            <dgm:param type="shpTxLTRAlignCh" val="ctr"/>
            <dgm:param type="txAnchorVertCh" val="mid"/>
          </dgm:alg>
          <dgm:shape xmlns:r="http://schemas.openxmlformats.org/officeDocument/2006/relationships" type="round2SameRect" r:blip="">
            <dgm:adjLst>
              <dgm:adj idx="1" val="0.1667"/>
              <dgm:adj idx="2" val="0"/>
            </dgm:adjLst>
          </dgm:shape>
          <dgm:presOf axis="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name="Accent" styleLbl="parChTrans1D1">
          <dgm:alg type="sp"/>
          <dgm:shape xmlns:r="http://schemas.openxmlformats.org/officeDocument/2006/relationships" type="line" r:blip="" zOrderOff="-99999">
            <dgm:adjLst/>
          </dgm:shape>
          <dgm:presOf/>
        </dgm:layoutNode>
      </dgm:layoutNode>
      <dgm:choose name="Name10">
        <dgm:if name="Name11" axis="ch" ptType="node" st="2" cnt="1" func="cnt" op="gte" val="1">
          <dgm:layoutNode name="Child" styleLbl="revTx">
            <dgm:varLst>
              <dgm:chMax val="0"/>
              <dgm:chPref val="0"/>
              <dgm:bulletEnabled val="1"/>
            </dgm:varLst>
            <dgm:choose name="Name12">
              <dgm:if name="Name13" func="var" arg="dir" op="equ" val="norm">
                <dgm:alg type="tx">
                  <dgm:param type="stBulletLvl" val="1"/>
                  <dgm:param type="parTxLTRAlign" val="l"/>
                  <dgm:param type="parTxRTLAlign" val="l"/>
                  <dgm:param type="txAnchorVert" val="t"/>
                </dgm:alg>
              </dgm:if>
              <dgm:else name="Name14">
                <dgm:alg type="tx">
                  <dgm:param type="stBulletLvl" val="1"/>
                  <dgm:param type="parTxLTRAlign" val="r"/>
                  <dgm:param type="shpTxLTRAlignCh" val="r"/>
                  <dgm:param type="txAnchorVert" val="t"/>
                  <dgm:param type="parTxRTLAlign" val="r"/>
                </dgm:alg>
              </dgm:else>
            </dgm:choose>
            <dgm:shape xmlns:r="http://schemas.openxmlformats.org/officeDocument/2006/relationships" type="rect" r:blip="">
              <dgm:adjLst/>
            </dgm:shape>
            <dgm:presOf axis="ch desOrSelf" ptType="node node" st="2 1" cnt="0 0"/>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if>
        <dgm:else name="Name15"/>
      </dgm:choos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3d7">
  <dgm:title val=""/>
  <dgm:desc val=""/>
  <dgm:catLst>
    <dgm:cat type="3D" pri="11700"/>
  </dgm:catLst>
  <dgm:scene3d>
    <a:camera prst="perspectiveLeft" zoom="91000"/>
    <a:lightRig rig="threePt" dir="t">
      <a:rot lat="0" lon="0" rev="20640000"/>
    </a:lightRig>
  </dgm:scene3d>
  <dgm:styleLbl name="node0">
    <dgm:scene3d>
      <a:camera prst="orthographicFront"/>
      <a:lightRig rig="threePt" dir="t"/>
    </dgm:scene3d>
    <dgm:sp3d extrusionH="50600" prstMaterial="plastic">
      <a:bevelT w="101600" h="80600" prst="relaxedInset"/>
      <a:bevelB w="80600" h="80600" prst="relaxedInset"/>
    </dgm:sp3d>
    <dgm:txPr/>
    <dgm:style>
      <a:lnRef idx="0">
        <a:scrgbClr r="0" g="0" b="0"/>
      </a:lnRef>
      <a:fillRef idx="1">
        <a:scrgbClr r="0" g="0" b="0"/>
      </a:fillRef>
      <a:effectRef idx="1">
        <a:scrgbClr r="0" g="0" b="0"/>
      </a:effectRef>
      <a:fontRef idx="minor">
        <a:schemeClr val="dk1"/>
      </a:fontRef>
    </dgm:style>
  </dgm:styleLbl>
  <dgm:styleLbl name="lnNode1">
    <dgm:scene3d>
      <a:camera prst="orthographicFront"/>
      <a:lightRig rig="threePt" dir="t"/>
    </dgm:scene3d>
    <dgm:sp3d extrusionH="50600" prstMaterial="plastic">
      <a:bevelT w="101600" h="80600" prst="relaxedInset"/>
      <a:bevelB w="80600" h="80600" prst="relaxedInset"/>
    </dgm:sp3d>
    <dgm:txPr/>
    <dgm:style>
      <a:lnRef idx="0">
        <a:scrgbClr r="0" g="0" b="0"/>
      </a:lnRef>
      <a:fillRef idx="1">
        <a:scrgbClr r="0" g="0" b="0"/>
      </a:fillRef>
      <a:effectRef idx="1">
        <a:scrgbClr r="0" g="0" b="0"/>
      </a:effectRef>
      <a:fontRef idx="minor">
        <a:schemeClr val="dk1"/>
      </a:fontRef>
    </dgm:style>
  </dgm:styleLbl>
  <dgm:styleLbl name="vennNode1">
    <dgm:scene3d>
      <a:camera prst="orthographicFront"/>
      <a:lightRig rig="threePt" dir="t"/>
    </dgm:scene3d>
    <dgm:sp3d extrusionH="50600" prstMaterial="clear">
      <a:bevelT w="101600" h="80600" prst="relaxedInset"/>
      <a:bevelB w="80600" h="80600" prst="relaxedInset"/>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extrusionH="50600" prstMaterial="metal">
      <a:bevelT w="101600" h="80600" prst="relaxedInset"/>
      <a:bevelB w="80600" h="80600" prst="relaxedInset"/>
    </dgm:sp3d>
    <dgm:txPr/>
    <dgm:style>
      <a:lnRef idx="1">
        <a:scrgbClr r="0" g="0" b="0"/>
      </a:lnRef>
      <a:fillRef idx="1">
        <a:scrgbClr r="0" g="0" b="0"/>
      </a:fillRef>
      <a:effectRef idx="1">
        <a:scrgbClr r="0" g="0" b="0"/>
      </a:effectRef>
      <a:fontRef idx="minor">
        <a:schemeClr val="dk1"/>
      </a:fontRef>
    </dgm:style>
  </dgm:styleLbl>
  <dgm:styleLbl name="node1">
    <dgm:scene3d>
      <a:camera prst="orthographicFront"/>
      <a:lightRig rig="threePt" dir="t"/>
    </dgm:scene3d>
    <dgm:sp3d extrusionH="50600" prstMaterial="metal">
      <a:bevelT w="101600" h="80600" prst="relaxedInset"/>
      <a:bevelB w="80600" h="80600" prst="relaxedInset"/>
    </dgm:sp3d>
    <dgm:txPr/>
    <dgm:style>
      <a:lnRef idx="0">
        <a:scrgbClr r="0" g="0" b="0"/>
      </a:lnRef>
      <a:fillRef idx="1">
        <a:scrgbClr r="0" g="0" b="0"/>
      </a:fillRef>
      <a:effectRef idx="1">
        <a:scrgbClr r="0" g="0" b="0"/>
      </a:effectRef>
      <a:fontRef idx="minor">
        <a:schemeClr val="dk1"/>
      </a:fontRef>
    </dgm:style>
  </dgm:styleLbl>
  <dgm:styleLbl name="node2">
    <dgm:scene3d>
      <a:camera prst="orthographicFront"/>
      <a:lightRig rig="threePt" dir="t"/>
    </dgm:scene3d>
    <dgm:sp3d extrusionH="50600" prstMaterial="plastic">
      <a:bevelT w="101600" h="80600" prst="relaxedInset"/>
      <a:bevelB w="80600" h="80600" prst="relaxedInset"/>
    </dgm:sp3d>
    <dgm:txPr/>
    <dgm:style>
      <a:lnRef idx="0">
        <a:scrgbClr r="0" g="0" b="0"/>
      </a:lnRef>
      <a:fillRef idx="1">
        <a:scrgbClr r="0" g="0" b="0"/>
      </a:fillRef>
      <a:effectRef idx="1">
        <a:scrgbClr r="0" g="0" b="0"/>
      </a:effectRef>
      <a:fontRef idx="minor">
        <a:schemeClr val="dk1"/>
      </a:fontRef>
    </dgm:style>
  </dgm:styleLbl>
  <dgm:styleLbl name="node3">
    <dgm:scene3d>
      <a:camera prst="orthographicFront"/>
      <a:lightRig rig="threePt" dir="t"/>
    </dgm:scene3d>
    <dgm:sp3d extrusionH="50600" prstMaterial="plastic">
      <a:bevelT w="101600" h="80600" prst="relaxedInset"/>
      <a:bevelB w="80600" h="80600" prst="relaxedInset"/>
    </dgm:sp3d>
    <dgm:txPr/>
    <dgm:style>
      <a:lnRef idx="0">
        <a:scrgbClr r="0" g="0" b="0"/>
      </a:lnRef>
      <a:fillRef idx="1">
        <a:scrgbClr r="0" g="0" b="0"/>
      </a:fillRef>
      <a:effectRef idx="1">
        <a:scrgbClr r="0" g="0" b="0"/>
      </a:effectRef>
      <a:fontRef idx="minor">
        <a:schemeClr val="dk1"/>
      </a:fontRef>
    </dgm:style>
  </dgm:styleLbl>
  <dgm:styleLbl name="node4">
    <dgm:scene3d>
      <a:camera prst="orthographicFront"/>
      <a:lightRig rig="threePt" dir="t"/>
    </dgm:scene3d>
    <dgm:sp3d extrusionH="50600" prstMaterial="plastic">
      <a:bevelT w="101600" h="80600" prst="relaxedInset"/>
      <a:bevelB w="80600" h="80600" prst="relaxedInset"/>
    </dgm:sp3d>
    <dgm:txPr/>
    <dgm:style>
      <a:lnRef idx="0">
        <a:scrgbClr r="0" g="0" b="0"/>
      </a:lnRef>
      <a:fillRef idx="1">
        <a:scrgbClr r="0" g="0" b="0"/>
      </a:fillRef>
      <a:effectRef idx="1">
        <a:scrgbClr r="0" g="0" b="0"/>
      </a:effectRef>
      <a:fontRef idx="minor">
        <a:schemeClr val="dk1"/>
      </a:fontRef>
    </dgm:style>
  </dgm:styleLbl>
  <dgm:styleLbl name="fgImgPlace1">
    <dgm:scene3d>
      <a:camera prst="orthographicFront"/>
      <a:lightRig rig="threePt" dir="t"/>
    </dgm:scene3d>
    <dgm:sp3d z="57200" extrusionH="10600" prstMaterial="plastic">
      <a:bevelT w="101600" h="8600" prst="relaxedInset"/>
      <a:bevelB w="8600" h="8600" prst="relaxedInset"/>
    </dgm:sp3d>
    <dgm:txPr/>
    <dgm:style>
      <a:lnRef idx="0">
        <a:scrgbClr r="0" g="0" b="0"/>
      </a:lnRef>
      <a:fillRef idx="1">
        <a:scrgbClr r="0" g="0" b="0"/>
      </a:fillRef>
      <a:effectRef idx="1">
        <a:scrgbClr r="0" g="0" b="0"/>
      </a:effectRef>
      <a:fontRef idx="minor"/>
    </dgm:style>
  </dgm:styleLbl>
  <dgm:styleLbl name="alignImgPlace1">
    <dgm:scene3d>
      <a:camera prst="orthographicFront"/>
      <a:lightRig rig="threePt" dir="t"/>
    </dgm:scene3d>
    <dgm:sp3d extrusionH="50600" prstMaterial="plastic">
      <a:bevelT w="101600" h="80600" prst="relaxedInset"/>
      <a:bevelB w="80600" h="80600" prst="relaxedInset"/>
    </dgm:sp3d>
    <dgm:txPr/>
    <dgm:style>
      <a:lnRef idx="0">
        <a:scrgbClr r="0" g="0" b="0"/>
      </a:lnRef>
      <a:fillRef idx="1">
        <a:scrgbClr r="0" g="0" b="0"/>
      </a:fillRef>
      <a:effectRef idx="1">
        <a:scrgbClr r="0" g="0" b="0"/>
      </a:effectRef>
      <a:fontRef idx="minor"/>
    </dgm:style>
  </dgm:styleLbl>
  <dgm:styleLbl name="bgImgPlace1">
    <dgm:scene3d>
      <a:camera prst="orthographicFront"/>
      <a:lightRig rig="threePt" dir="t"/>
    </dgm:scene3d>
    <dgm:sp3d z="-211800" extrusionH="10600" prstMaterial="plastic">
      <a:bevelT w="101600" h="8600" prst="relaxedInset"/>
      <a:bevelB w="8600" h="8600" prst="relaxedInset"/>
    </dgm:sp3d>
    <dgm:txPr/>
    <dgm:style>
      <a:lnRef idx="0">
        <a:scrgbClr r="0" g="0" b="0"/>
      </a:lnRef>
      <a:fillRef idx="1">
        <a:scrgbClr r="0" g="0" b="0"/>
      </a:fillRef>
      <a:effectRef idx="1">
        <a:scrgbClr r="0" g="0" b="0"/>
      </a:effectRef>
      <a:fontRef idx="minor"/>
    </dgm:style>
  </dgm:styleLbl>
  <dgm:styleLbl name="sibTrans2D1">
    <dgm:scene3d>
      <a:camera prst="orthographicFront"/>
      <a:lightRig rig="threePt" dir="t"/>
    </dgm:scene3d>
    <dgm:sp3d z="-110000">
      <a:bevelT w="40600" h="20600" prst="relaxedInset"/>
    </dgm:sp3d>
    <dgm:txPr/>
    <dgm:style>
      <a:lnRef idx="0">
        <a:scrgbClr r="0" g="0" b="0"/>
      </a:lnRef>
      <a:fillRef idx="1">
        <a:scrgbClr r="0" g="0" b="0"/>
      </a:fillRef>
      <a:effectRef idx="2">
        <a:scrgbClr r="0" g="0" b="0"/>
      </a:effectRef>
      <a:fontRef idx="minor"/>
    </dgm:style>
  </dgm:styleLbl>
  <dgm:styleLbl name="fgSibTrans2D1">
    <dgm:scene3d>
      <a:camera prst="orthographicFront"/>
      <a:lightRig rig="threePt" dir="t"/>
    </dgm:scene3d>
    <dgm:sp3d z="10600">
      <a:bevelT w="40600" h="20600" prst="relaxedInset"/>
    </dgm:sp3d>
    <dgm:txPr/>
    <dgm:style>
      <a:lnRef idx="0">
        <a:scrgbClr r="0" g="0" b="0"/>
      </a:lnRef>
      <a:fillRef idx="1">
        <a:scrgbClr r="0" g="0" b="0"/>
      </a:fillRef>
      <a:effectRef idx="2">
        <a:scrgbClr r="0" g="0" b="0"/>
      </a:effectRef>
      <a:fontRef idx="minor"/>
    </dgm:style>
  </dgm:styleLbl>
  <dgm:styleLbl name="bgSibTrans2D1">
    <dgm:scene3d>
      <a:camera prst="orthographicFront"/>
      <a:lightRig rig="threePt" dir="t"/>
    </dgm:scene3d>
    <dgm:sp3d z="-211800">
      <a:bevelT w="40600" h="20600" prst="relaxedInset"/>
    </dgm:sp3d>
    <dgm:txPr/>
    <dgm:style>
      <a:lnRef idx="0">
        <a:scrgbClr r="0" g="0" b="0"/>
      </a:lnRef>
      <a:fillRef idx="1">
        <a:scrgbClr r="0" g="0" b="0"/>
      </a:fillRef>
      <a:effectRef idx="2">
        <a:scrgbClr r="0" g="0" b="0"/>
      </a:effectRef>
      <a:fontRef idx="minor"/>
    </dgm:style>
  </dgm:styleLbl>
  <dgm:styleLbl name="sibTrans1D1">
    <dgm:scene3d>
      <a:camera prst="orthographicFront"/>
      <a:lightRig rig="threePt" dir="t"/>
    </dgm:scene3d>
    <dgm:sp3d z="-110000"/>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0000"/>
    <dgm:txPr/>
    <dgm:style>
      <a:lnRef idx="1">
        <a:scrgbClr r="0" g="0" b="0"/>
      </a:lnRef>
      <a:fillRef idx="1">
        <a:scrgbClr r="0" g="0" b="0"/>
      </a:fillRef>
      <a:effectRef idx="0">
        <a:scrgbClr r="0" g="0" b="0"/>
      </a:effectRef>
      <a:fontRef idx="minor"/>
    </dgm:style>
  </dgm:styleLbl>
  <dgm:styleLbl name="asst0">
    <dgm:scene3d>
      <a:camera prst="orthographicFront"/>
      <a:lightRig rig="threePt" dir="t"/>
    </dgm:scene3d>
    <dgm:sp3d extrusionH="50600" prstMaterial="plastic">
      <a:bevelT w="101600" h="80600" prst="relaxedInset"/>
      <a:bevelB w="80600" h="80600" prst="relaxedInset"/>
    </dgm:sp3d>
    <dgm:txPr/>
    <dgm:style>
      <a:lnRef idx="0">
        <a:scrgbClr r="0" g="0" b="0"/>
      </a:lnRef>
      <a:fillRef idx="1">
        <a:scrgbClr r="0" g="0" b="0"/>
      </a:fillRef>
      <a:effectRef idx="1">
        <a:scrgbClr r="0" g="0" b="0"/>
      </a:effectRef>
      <a:fontRef idx="minor">
        <a:schemeClr val="dk1"/>
      </a:fontRef>
    </dgm:style>
  </dgm:styleLbl>
  <dgm:styleLbl name="asst1">
    <dgm:scene3d>
      <a:camera prst="orthographicFront"/>
      <a:lightRig rig="threePt" dir="t"/>
    </dgm:scene3d>
    <dgm:sp3d extrusionH="50600" prstMaterial="plastic">
      <a:bevelT w="101600" h="80600" prst="relaxedInset"/>
      <a:bevelB w="80600" h="80600" prst="relaxedInset"/>
    </dgm:sp3d>
    <dgm:txPr/>
    <dgm:style>
      <a:lnRef idx="0">
        <a:scrgbClr r="0" g="0" b="0"/>
      </a:lnRef>
      <a:fillRef idx="1">
        <a:scrgbClr r="0" g="0" b="0"/>
      </a:fillRef>
      <a:effectRef idx="1">
        <a:scrgbClr r="0" g="0" b="0"/>
      </a:effectRef>
      <a:fontRef idx="minor">
        <a:schemeClr val="dk1"/>
      </a:fontRef>
    </dgm:style>
  </dgm:styleLbl>
  <dgm:styleLbl name="asst2">
    <dgm:scene3d>
      <a:camera prst="orthographicFront"/>
      <a:lightRig rig="threePt" dir="t"/>
    </dgm:scene3d>
    <dgm:sp3d extrusionH="50600" prstMaterial="plastic">
      <a:bevelT w="101600" h="80600" prst="relaxedInset"/>
      <a:bevelB w="80600" h="80600" prst="relaxedInset"/>
    </dgm:sp3d>
    <dgm:txPr/>
    <dgm:style>
      <a:lnRef idx="0">
        <a:scrgbClr r="0" g="0" b="0"/>
      </a:lnRef>
      <a:fillRef idx="1">
        <a:scrgbClr r="0" g="0" b="0"/>
      </a:fillRef>
      <a:effectRef idx="1">
        <a:scrgbClr r="0" g="0" b="0"/>
      </a:effectRef>
      <a:fontRef idx="minor">
        <a:schemeClr val="dk1"/>
      </a:fontRef>
    </dgm:style>
  </dgm:styleLbl>
  <dgm:styleLbl name="asst3">
    <dgm:scene3d>
      <a:camera prst="orthographicFront"/>
      <a:lightRig rig="threePt" dir="t"/>
    </dgm:scene3d>
    <dgm:sp3d extrusionH="50600" prstMaterial="plastic">
      <a:bevelT w="101600" h="80600" prst="relaxedInset"/>
      <a:bevelB w="80600" h="80600" prst="relaxedInset"/>
    </dgm:sp3d>
    <dgm:txPr/>
    <dgm:style>
      <a:lnRef idx="0">
        <a:scrgbClr r="0" g="0" b="0"/>
      </a:lnRef>
      <a:fillRef idx="1">
        <a:scrgbClr r="0" g="0" b="0"/>
      </a:fillRef>
      <a:effectRef idx="1">
        <a:scrgbClr r="0" g="0" b="0"/>
      </a:effectRef>
      <a:fontRef idx="minor">
        <a:schemeClr val="dk1"/>
      </a:fontRef>
    </dgm:style>
  </dgm:styleLbl>
  <dgm:styleLbl name="asst4">
    <dgm:scene3d>
      <a:camera prst="orthographicFront"/>
      <a:lightRig rig="threePt" dir="t"/>
    </dgm:scene3d>
    <dgm:sp3d extrusionH="50600" prstMaterial="plastic">
      <a:bevelT w="101600" h="80600" prst="relaxedInset"/>
      <a:bevelB w="80600" h="80600" prst="relaxedInset"/>
    </dgm:sp3d>
    <dgm:txPr/>
    <dgm:style>
      <a:lnRef idx="0">
        <a:scrgbClr r="0" g="0" b="0"/>
      </a:lnRef>
      <a:fillRef idx="1">
        <a:scrgbClr r="0" g="0" b="0"/>
      </a:fillRef>
      <a:effectRef idx="1">
        <a:scrgbClr r="0" g="0" b="0"/>
      </a:effectRef>
      <a:fontRef idx="minor">
        <a:schemeClr val="dk1"/>
      </a:fontRef>
    </dgm:style>
  </dgm:styleLbl>
  <dgm:styleLbl name="parChTrans2D1">
    <dgm:scene3d>
      <a:camera prst="orthographicFront"/>
      <a:lightRig rig="threePt" dir="t"/>
    </dgm:scene3d>
    <dgm:sp3d z="-110000">
      <a:bevelT w="40600" h="20600" prst="relaxedInset"/>
    </dgm:sp3d>
    <dgm:txPr/>
    <dgm:style>
      <a:lnRef idx="0">
        <a:scrgbClr r="0" g="0" b="0"/>
      </a:lnRef>
      <a:fillRef idx="1">
        <a:scrgbClr r="0" g="0" b="0"/>
      </a:fillRef>
      <a:effectRef idx="0">
        <a:scrgbClr r="0" g="0" b="0"/>
      </a:effectRef>
      <a:fontRef idx="minor"/>
    </dgm:style>
  </dgm:styleLbl>
  <dgm:styleLbl name="parChTrans2D2">
    <dgm:scene3d>
      <a:camera prst="orthographicFront"/>
      <a:lightRig rig="threePt" dir="t"/>
    </dgm:scene3d>
    <dgm:sp3d z="-110000">
      <a:bevelT w="40600" h="20600" prst="relaxedInset"/>
    </dgm:sp3d>
    <dgm:txPr/>
    <dgm:style>
      <a:lnRef idx="0">
        <a:scrgbClr r="0" g="0" b="0"/>
      </a:lnRef>
      <a:fillRef idx="1">
        <a:scrgbClr r="0" g="0" b="0"/>
      </a:fillRef>
      <a:effectRef idx="0">
        <a:scrgbClr r="0" g="0" b="0"/>
      </a:effectRef>
      <a:fontRef idx="minor"/>
    </dgm:style>
  </dgm:styleLbl>
  <dgm:styleLbl name="parChTrans2D3">
    <dgm:scene3d>
      <a:camera prst="orthographicFront"/>
      <a:lightRig rig="threePt" dir="t"/>
    </dgm:scene3d>
    <dgm:sp3d z="-110000"/>
    <dgm:txPr/>
    <dgm:style>
      <a:lnRef idx="0">
        <a:scrgbClr r="0" g="0" b="0"/>
      </a:lnRef>
      <a:fillRef idx="1">
        <a:scrgbClr r="0" g="0" b="0"/>
      </a:fillRef>
      <a:effectRef idx="0">
        <a:scrgbClr r="0" g="0" b="0"/>
      </a:effectRef>
      <a:fontRef idx="minor"/>
    </dgm:style>
  </dgm:styleLbl>
  <dgm:styleLbl name="parChTrans2D4">
    <dgm:scene3d>
      <a:camera prst="orthographicFront"/>
      <a:lightRig rig="threePt" dir="t"/>
    </dgm:scene3d>
    <dgm:sp3d z="-110000"/>
    <dgm:txPr/>
    <dgm:style>
      <a:lnRef idx="0">
        <a:scrgbClr r="0" g="0" b="0"/>
      </a:lnRef>
      <a:fillRef idx="1">
        <a:scrgbClr r="0" g="0" b="0"/>
      </a:fillRef>
      <a:effectRef idx="0">
        <a:scrgbClr r="0" g="0" b="0"/>
      </a:effectRef>
      <a:fontRef idx="minor"/>
    </dgm:style>
  </dgm:styleLbl>
  <dgm:styleLbl name="parChTrans1D1">
    <dgm:scene3d>
      <a:camera prst="orthographicFront"/>
      <a:lightRig rig="threePt" dir="t"/>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z="-110000"/>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z="57200" extrusionH="600" contourW="3000">
      <a:bevelT w="48600" h="18600" prst="relaxedInset"/>
      <a:bevelB w="48600" h="8600" prst="relaxedInset"/>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z="-161800" extrusionH="10600" prstMaterial="matte">
      <a:bevelT w="90600" h="18600" prst="softRound"/>
      <a:bevelB w="48600" h="8600" prst="relaxedInset"/>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extrusionH="50600">
      <a:bevelT w="101600" h="80600"/>
      <a:bevelB w="80600" h="80600"/>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extrusionH="50600">
      <a:bevelT w="101600" h="80600"/>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z="-161800" extrusionH="10600" prstMaterial="matte">
      <a:bevelT w="90600" h="18600" prst="softRound"/>
      <a:bevelB w="48600" h="8600" prst="relaxedInset"/>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z="57200" extrusionH="600" contourW="3000">
      <a:bevelT w="48600" h="18600" prst="relaxedInset"/>
      <a:bevelB w="48600" h="8600" prst="relaxedInset"/>
    </dgm:sp3d>
    <dgm:txPr/>
    <dgm:style>
      <a:lnRef idx="0">
        <a:scrgbClr r="0" g="0" b="0"/>
      </a:lnRef>
      <a:fillRef idx="1">
        <a:scrgbClr r="0" g="0" b="0"/>
      </a:fillRef>
      <a:effectRef idx="0">
        <a:scrgbClr r="0" g="0" b="0"/>
      </a:effectRef>
      <a:fontRef idx="minor"/>
    </dgm:style>
  </dgm:styleLbl>
  <dgm:styleLbl name="solidAlignAcc1">
    <dgm:scene3d>
      <a:camera prst="orthographicFront"/>
      <a:lightRig rig="threePt" dir="t"/>
    </dgm:scene3d>
    <dgm:sp3d extrusionH="50600" contourW="3000">
      <a:bevelT w="101600" h="80600" prst="relaxedInset"/>
      <a:bevelB w="80600" h="80600" prst="relaxedInset"/>
    </dgm:sp3d>
    <dgm:txPr/>
    <dgm:style>
      <a:lnRef idx="0">
        <a:scrgbClr r="0" g="0" b="0"/>
      </a:lnRef>
      <a:fillRef idx="1">
        <a:scrgbClr r="0" g="0" b="0"/>
      </a:fillRef>
      <a:effectRef idx="0">
        <a:scrgbClr r="0" g="0" b="0"/>
      </a:effectRef>
      <a:fontRef idx="minor"/>
    </dgm:style>
  </dgm:styleLbl>
  <dgm:styleLbl name="solidBgAcc1">
    <dgm:scene3d>
      <a:camera prst="orthographicFront"/>
      <a:lightRig rig="threePt" dir="t"/>
    </dgm:scene3d>
    <dgm:sp3d z="-161800" extrusionH="10600" contourW="3000">
      <a:bevelT w="48600" h="8600" prst="softRound"/>
      <a:bevelB w="48600" h="8600" prst="relaxedInset"/>
    </dgm:sp3d>
    <dgm:txPr/>
    <dgm:style>
      <a:lnRef idx="0">
        <a:scrgbClr r="0" g="0" b="0"/>
      </a:lnRef>
      <a:fillRef idx="1">
        <a:scrgbClr r="0" g="0" b="0"/>
      </a:fillRef>
      <a:effectRef idx="0">
        <a:scrgbClr r="0" g="0" b="0"/>
      </a:effectRef>
      <a:fontRef idx="minor"/>
    </dgm:style>
  </dgm:styleLbl>
  <dgm:styleLbl name="fgAccFollowNode1">
    <dgm:scene3d>
      <a:camera prst="orthographicFront"/>
      <a:lightRig rig="threePt" dir="t"/>
    </dgm:scene3d>
    <dgm:sp3d z="57200" extrusionH="600" contourW="3000">
      <a:bevelT w="48600" h="18600" prst="relaxedInset"/>
      <a:bevelB w="48600" h="8600" prst="relaxedInset"/>
    </dgm:sp3d>
    <dgm:txPr/>
    <dgm:style>
      <a:lnRef idx="0">
        <a:scrgbClr r="0" g="0" b="0"/>
      </a:lnRef>
      <a:fillRef idx="1">
        <a:scrgbClr r="0" g="0" b="0"/>
      </a:fillRef>
      <a:effectRef idx="0">
        <a:scrgbClr r="0" g="0" b="0"/>
      </a:effectRef>
      <a:fontRef idx="minor"/>
    </dgm:style>
  </dgm:styleLbl>
  <dgm:styleLbl name="alignAccFollowNode1">
    <dgm:scene3d>
      <a:camera prst="orthographicFront"/>
      <a:lightRig rig="threePt" dir="t"/>
    </dgm:scene3d>
    <dgm:sp3d extrusionH="50600" contourW="3000">
      <a:bevelT w="101600" h="80600" prst="relaxedInset"/>
      <a:bevelB w="80600" h="80600" prst="relaxedInset"/>
    </dgm:sp3d>
    <dgm:txPr/>
    <dgm:style>
      <a:lnRef idx="0">
        <a:scrgbClr r="0" g="0" b="0"/>
      </a:lnRef>
      <a:fillRef idx="1">
        <a:scrgbClr r="0" g="0" b="0"/>
      </a:fillRef>
      <a:effectRef idx="0">
        <a:scrgbClr r="0" g="0" b="0"/>
      </a:effectRef>
      <a:fontRef idx="minor"/>
    </dgm:style>
  </dgm:styleLbl>
  <dgm:styleLbl name="bgAccFollowNode1">
    <dgm:scene3d>
      <a:camera prst="orthographicFront"/>
      <a:lightRig rig="threePt" dir="t"/>
    </dgm:scene3d>
    <dgm:sp3d z="-161800" extrusionH="10600" contourW="3000">
      <a:bevelT w="48600" h="8600" prst="relaxedInset"/>
      <a:bevelB w="48600" h="8600" prst="relaxedInset"/>
    </dgm:sp3d>
    <dgm:txPr/>
    <dgm:style>
      <a:lnRef idx="0">
        <a:scrgbClr r="0" g="0" b="0"/>
      </a:lnRef>
      <a:fillRef idx="1">
        <a:scrgbClr r="0" g="0" b="0"/>
      </a:fillRef>
      <a:effectRef idx="0">
        <a:scrgbClr r="0" g="0" b="0"/>
      </a:effectRef>
      <a:fontRef idx="minor"/>
    </dgm:style>
  </dgm:styleLbl>
  <dgm:styleLbl name="fgAcc0">
    <dgm:scene3d>
      <a:camera prst="orthographicFront"/>
      <a:lightRig rig="threePt" dir="t"/>
    </dgm:scene3d>
    <dgm:sp3d z="57200" extrusionH="600" contourW="3000">
      <a:bevelT w="48600" h="18600" prst="relaxedInset"/>
      <a:bevelB w="48600" h="8600" prst="relaxedInset"/>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z="57200" extrusionH="600" contourW="3000">
      <a:bevelT w="48600" h="18600" prst="relaxedInset"/>
      <a:bevelB w="48600" h="8600" prst="relaxedInset"/>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z="57200" extrusionH="600" contourW="3000">
      <a:bevelT w="48600" h="18600" prst="relaxedInset"/>
      <a:bevelB w="48600" h="8600" prst="relaxedInset"/>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z="57200" extrusionH="600" contourW="3000">
      <a:bevelT w="48600" h="18600" prst="relaxedInset"/>
      <a:bevelB w="48600" h="8600" prst="relaxedInset"/>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z="-161800" extrusionH="600" contourW="3000">
      <a:bevelT w="48600" h="18600" prst="relaxedInset"/>
      <a:bevelB w="48600" h="8600" prst="relaxedInset"/>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extrusionH="50600">
      <a:bevelT w="80600" h="80600" prst="relaxedInset"/>
      <a:bevelB w="80600" h="80600" prst="relaxedInset"/>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z="-152400" prstMaterial="matte"/>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z="57200" extrusionH="600" contourW="3000" prstMaterial="plastic">
      <a:bevelT w="80600" h="18600" prst="relaxedInset"/>
      <a:bevelB w="80600" h="8600" prst="relaxedInset"/>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271C669-229F-411F-B51C-4E784E6C55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749</TotalTime>
  <Pages>17</Pages>
  <Words>1350</Words>
  <Characters>7698</Characters>
  <Application>Microsoft Office Word</Application>
  <DocSecurity>0</DocSecurity>
  <Lines>64</Lines>
  <Paragraphs>18</Paragraphs>
  <ScaleCrop>false</ScaleCrop>
  <HeadingPairs>
    <vt:vector size="2" baseType="variant">
      <vt:variant>
        <vt:lpstr>Title</vt:lpstr>
      </vt:variant>
      <vt:variant>
        <vt:i4>1</vt:i4>
      </vt:variant>
    </vt:vector>
  </HeadingPairs>
  <TitlesOfParts>
    <vt:vector size="1" baseType="lpstr">
      <vt:lpstr/>
    </vt:vector>
  </TitlesOfParts>
  <Company> </Company>
  <LinksUpToDate>false</LinksUpToDate>
  <CharactersWithSpaces>9030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Juned Khan</dc:creator>
  <cp:keywords/>
  <dc:description/>
  <cp:lastModifiedBy>Juned Khan</cp:lastModifiedBy>
  <cp:revision>34</cp:revision>
  <dcterms:created xsi:type="dcterms:W3CDTF">2022-05-15T18:24:00Z</dcterms:created>
  <dcterms:modified xsi:type="dcterms:W3CDTF">2022-05-16T06:59:00Z</dcterms:modified>
</cp:coreProperties>
</file>